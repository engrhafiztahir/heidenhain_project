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F8935" w14:textId="202A8513" w:rsidR="000A339C" w:rsidRPr="00B367F8" w:rsidRDefault="000A339C" w:rsidP="00B367F8">
      <w:pPr>
        <w:pStyle w:val="10"/>
      </w:pPr>
      <w:r w:rsidRPr="00B367F8">
        <w:t>Simulation of positive and negative streamer</w:t>
      </w:r>
      <w:r w:rsidR="00451B85" w:rsidRPr="00B367F8">
        <w:t xml:space="preserve"> </w:t>
      </w:r>
      <w:del w:id="0" w:author="Muhammad Farasat Abbas" w:date="2024-03-20T13:44:00Z">
        <w:r w:rsidR="001F0AB6" w:rsidDel="0057391D">
          <w:delText xml:space="preserve">discharge </w:delText>
        </w:r>
        <w:r w:rsidR="00451B85" w:rsidRPr="00B367F8" w:rsidDel="0057391D">
          <w:delText>initiation and propagation</w:delText>
        </w:r>
        <w:r w:rsidRPr="00B367F8" w:rsidDel="0057391D">
          <w:delText xml:space="preserve"> </w:delText>
        </w:r>
      </w:del>
      <w:r w:rsidR="00003589" w:rsidRPr="00B367F8">
        <w:t xml:space="preserve">in </w:t>
      </w:r>
      <w:ins w:id="1" w:author="Muhammad Farasat Abbas" w:date="2024-03-20T13:44:00Z">
        <w:r w:rsidR="0057391D">
          <w:t xml:space="preserve">a </w:t>
        </w:r>
      </w:ins>
      <w:r w:rsidRPr="00B367F8">
        <w:t>CO</w:t>
      </w:r>
      <w:r w:rsidRPr="00881132">
        <w:rPr>
          <w:vertAlign w:val="subscript"/>
        </w:rPr>
        <w:t>2</w:t>
      </w:r>
      <w:r w:rsidRPr="00B367F8">
        <w:t>/O</w:t>
      </w:r>
      <w:r w:rsidRPr="00881132">
        <w:rPr>
          <w:vertAlign w:val="subscript"/>
        </w:rPr>
        <w:t>2</w:t>
      </w:r>
      <w:r w:rsidRPr="00B367F8">
        <w:t xml:space="preserve"> </w:t>
      </w:r>
      <w:del w:id="2" w:author="Muhammad Farasat Abbas" w:date="2024-03-20T13:44:00Z">
        <w:r w:rsidRPr="00B367F8" w:rsidDel="0057391D">
          <w:delText>gas mixtures</w:delText>
        </w:r>
      </w:del>
      <w:ins w:id="3" w:author="Muhammad Farasat Abbas" w:date="2024-03-20T13:44:00Z">
        <w:r w:rsidR="0057391D">
          <w:t>ga</w:t>
        </w:r>
      </w:ins>
      <w:ins w:id="4" w:author="Muhammad Farasat Abbas" w:date="2024-03-20T13:45:00Z">
        <w:r w:rsidR="0057391D">
          <w:t>s mixture</w:t>
        </w:r>
      </w:ins>
    </w:p>
    <w:p w14:paraId="26DFA6CC" w14:textId="05C32A40" w:rsidR="000A339C" w:rsidRPr="000D776F" w:rsidRDefault="000A339C" w:rsidP="00882BD4">
      <w:pPr>
        <w:pStyle w:val="AuthorNames"/>
        <w:rPr>
          <w:vertAlign w:val="superscript"/>
        </w:rPr>
      </w:pPr>
      <w:r w:rsidRPr="000D776F">
        <w:t>Hafiz Muhammad Tahir Nisar</w:t>
      </w:r>
      <w:r w:rsidRPr="000D776F">
        <w:rPr>
          <w:vertAlign w:val="superscript"/>
        </w:rPr>
        <w:t>1</w:t>
      </w:r>
      <w:r w:rsidRPr="000D776F">
        <w:t xml:space="preserve">, Muhammad </w:t>
      </w:r>
      <w:proofErr w:type="spellStart"/>
      <w:r w:rsidRPr="000D776F">
        <w:t>Farasat</w:t>
      </w:r>
      <w:proofErr w:type="spellEnd"/>
      <w:r w:rsidRPr="000D776F">
        <w:t xml:space="preserve"> Abbas</w:t>
      </w:r>
      <w:r w:rsidRPr="000D776F">
        <w:rPr>
          <w:vertAlign w:val="superscript"/>
        </w:rPr>
        <w:t>1*</w:t>
      </w:r>
      <w:r w:rsidRPr="000D776F">
        <w:t xml:space="preserve"> </w:t>
      </w:r>
      <w:proofErr w:type="spellStart"/>
      <w:r w:rsidRPr="000D776F">
        <w:rPr>
          <w:rFonts w:cs="Calibri"/>
          <w:bCs/>
          <w:iCs/>
        </w:rPr>
        <w:t>Guang</w:t>
      </w:r>
      <w:proofErr w:type="spellEnd"/>
      <w:r w:rsidRPr="000D776F">
        <w:rPr>
          <w:rFonts w:cs="Calibri"/>
          <w:bCs/>
          <w:iCs/>
        </w:rPr>
        <w:t xml:space="preserve"> Yu Sun</w:t>
      </w:r>
      <w:r w:rsidRPr="000D776F">
        <w:rPr>
          <w:vertAlign w:val="superscript"/>
        </w:rPr>
        <w:t>2</w:t>
      </w:r>
    </w:p>
    <w:p w14:paraId="6D0EB35A" w14:textId="77777777" w:rsidR="000A339C" w:rsidRPr="000D776F" w:rsidRDefault="000A339C" w:rsidP="0062532D">
      <w:pPr>
        <w:pStyle w:val="Affiliations"/>
      </w:pPr>
      <w:r w:rsidRPr="000D776F">
        <w:rPr>
          <w:vertAlign w:val="superscript"/>
        </w:rPr>
        <w:t xml:space="preserve">1 </w:t>
      </w:r>
      <w:r w:rsidRPr="000D776F">
        <w:t>High Voltage Lab, Department of Electrical Engineering Power, U.S.-Pakistan Centre for Advanced Studies in Energy (USPCAS-E), National University of Sciences and Technology (NUST), H-12, Islamabad, 44000 Pakistan</w:t>
      </w:r>
    </w:p>
    <w:p w14:paraId="68037C54" w14:textId="77777777" w:rsidR="000A339C" w:rsidRPr="000D776F" w:rsidRDefault="000A339C" w:rsidP="0062532D">
      <w:pPr>
        <w:pStyle w:val="Affiliations"/>
      </w:pPr>
      <w:r w:rsidRPr="000D776F">
        <w:rPr>
          <w:vertAlign w:val="superscript"/>
          <w:lang w:val="fr-FR"/>
        </w:rPr>
        <w:t xml:space="preserve">2 </w:t>
      </w:r>
      <w:proofErr w:type="spellStart"/>
      <w:r w:rsidRPr="000D776F">
        <w:t>Ecole</w:t>
      </w:r>
      <w:proofErr w:type="spellEnd"/>
      <w:r w:rsidRPr="000D776F">
        <w:t xml:space="preserve"> </w:t>
      </w:r>
      <w:proofErr w:type="spellStart"/>
      <w:r w:rsidRPr="000D776F">
        <w:t>Polytechnique</w:t>
      </w:r>
      <w:proofErr w:type="spellEnd"/>
      <w:r w:rsidRPr="000D776F">
        <w:t xml:space="preserve"> </w:t>
      </w:r>
      <w:proofErr w:type="spellStart"/>
      <w:r w:rsidRPr="000D776F">
        <w:t>Fédérale</w:t>
      </w:r>
      <w:proofErr w:type="spellEnd"/>
      <w:r w:rsidRPr="000D776F">
        <w:t xml:space="preserve"> de Lausanne (EPFL), Swiss Plasma Center (SPC), CH-1015 Lausanne, Switzerland</w:t>
      </w:r>
      <w:r w:rsidRPr="000D776F" w:rsidDel="00B1782F">
        <w:t xml:space="preserve"> </w:t>
      </w:r>
    </w:p>
    <w:p w14:paraId="68C58D70" w14:textId="77777777" w:rsidR="000A339C" w:rsidRPr="000D776F" w:rsidRDefault="000A339C" w:rsidP="000A339C">
      <w:pPr>
        <w:pStyle w:val="IOPAff"/>
        <w:rPr>
          <w:lang w:val="fr-FR"/>
        </w:rPr>
      </w:pPr>
    </w:p>
    <w:p w14:paraId="7DCFE33E" w14:textId="77777777" w:rsidR="000A339C" w:rsidRPr="000D776F" w:rsidRDefault="000A339C" w:rsidP="00C32569">
      <w:pPr>
        <w:pStyle w:val="Correspondence"/>
        <w:rPr>
          <w:color w:val="auto"/>
          <w:lang w:val="it-IT"/>
        </w:rPr>
      </w:pPr>
      <w:r w:rsidRPr="000D776F">
        <w:rPr>
          <w:color w:val="auto"/>
          <w:lang w:val="it-IT"/>
        </w:rPr>
        <w:t xml:space="preserve">*E-mail: </w:t>
      </w:r>
      <w:r w:rsidR="003438BB">
        <w:fldChar w:fldCharType="begin"/>
      </w:r>
      <w:r w:rsidR="003438BB">
        <w:instrText xml:space="preserve"> HYPERLINK "mailto:farasat.abbas@uspcase.nust.edu.pk" </w:instrText>
      </w:r>
      <w:r w:rsidR="003438BB">
        <w:fldChar w:fldCharType="separate"/>
      </w:r>
      <w:r w:rsidRPr="000D776F">
        <w:rPr>
          <w:rStyle w:val="Hyperlink"/>
          <w:color w:val="auto"/>
          <w:lang w:val="it-IT"/>
        </w:rPr>
        <w:t>farasat.abbas@uspcase.nust.edu.pk</w:t>
      </w:r>
      <w:r w:rsidR="003438BB">
        <w:rPr>
          <w:rStyle w:val="Hyperlink"/>
          <w:color w:val="auto"/>
          <w:lang w:val="it-IT"/>
        </w:rPr>
        <w:fldChar w:fldCharType="end"/>
      </w:r>
    </w:p>
    <w:p w14:paraId="2B4DAE65" w14:textId="77777777" w:rsidR="000A339C" w:rsidRPr="000D776F" w:rsidRDefault="000A339C" w:rsidP="008135A2">
      <w:pPr>
        <w:pStyle w:val="Heading10"/>
      </w:pPr>
      <w:r w:rsidRPr="000D776F">
        <w:t>Abstract</w:t>
      </w:r>
    </w:p>
    <w:p w14:paraId="18ABF4BA" w14:textId="77777777" w:rsidR="00C565BA" w:rsidRDefault="00C565BA">
      <w:pPr>
        <w:pStyle w:val="Abstract"/>
        <w:rPr>
          <w:ins w:id="5" w:author="Muhammad Farasat Abbas" w:date="2024-03-20T14:09:00Z"/>
        </w:rPr>
      </w:pPr>
      <w:ins w:id="6" w:author="Muhammad Farasat Abbas" w:date="2024-03-20T14:05:00Z">
        <w:r>
          <w:t>SF</w:t>
        </w:r>
        <w:r w:rsidRPr="004E283C">
          <w:rPr>
            <w:vertAlign w:val="subscript"/>
          </w:rPr>
          <w:t>6</w:t>
        </w:r>
        <w:r>
          <w:t xml:space="preserve"> is commonly used as gaseous insulation media in high voltage equipment but it has high GWP and urgently needs to be replaced with ecofriendly alternatives. </w:t>
        </w:r>
      </w:ins>
      <w:ins w:id="7" w:author="Muhammad Farasat Abbas" w:date="2024-03-20T14:04:00Z">
        <w:r>
          <w:t>CO</w:t>
        </w:r>
        <w:r w:rsidRPr="004B7D63">
          <w:rPr>
            <w:vertAlign w:val="subscript"/>
          </w:rPr>
          <w:t>2</w:t>
        </w:r>
        <w:r>
          <w:t xml:space="preserve"> based mixtures have shown promising results as SF</w:t>
        </w:r>
        <w:r w:rsidRPr="004B7D63">
          <w:rPr>
            <w:vertAlign w:val="subscript"/>
          </w:rPr>
          <w:t>6</w:t>
        </w:r>
        <w:r>
          <w:t xml:space="preserve"> alternatives</w:t>
        </w:r>
      </w:ins>
      <w:ins w:id="8" w:author="Muhammad Farasat Abbas" w:date="2024-03-20T14:05:00Z">
        <w:r>
          <w:t>.</w:t>
        </w:r>
      </w:ins>
      <w:ins w:id="9" w:author="Muhammad Farasat Abbas" w:date="2024-03-20T14:04:00Z">
        <w:r>
          <w:t xml:space="preserve"> </w:t>
        </w:r>
      </w:ins>
      <w:ins w:id="10" w:author="Muhammad Farasat Abbas" w:date="2024-03-20T13:58:00Z">
        <w:r w:rsidR="005C3002">
          <w:t>S</w:t>
        </w:r>
      </w:ins>
      <w:ins w:id="11" w:author="Muhammad Farasat Abbas" w:date="2024-03-20T13:55:00Z">
        <w:r w:rsidR="005C3002">
          <w:t>treamers</w:t>
        </w:r>
      </w:ins>
      <w:ins w:id="12" w:author="Muhammad Farasat Abbas" w:date="2024-03-20T13:57:00Z">
        <w:r w:rsidR="005C3002">
          <w:t xml:space="preserve"> </w:t>
        </w:r>
      </w:ins>
      <w:ins w:id="13" w:author="Muhammad Farasat Abbas" w:date="2024-03-20T13:58:00Z">
        <w:r w:rsidR="005C3002">
          <w:t>belonging to</w:t>
        </w:r>
      </w:ins>
      <w:ins w:id="14" w:author="Muhammad Farasat Abbas" w:date="2024-03-20T13:57:00Z">
        <w:r w:rsidR="005C3002">
          <w:t xml:space="preserve"> the initial phase of </w:t>
        </w:r>
      </w:ins>
      <w:ins w:id="15" w:author="Muhammad Farasat Abbas" w:date="2024-03-20T14:00:00Z">
        <w:r w:rsidR="005C3002">
          <w:t xml:space="preserve">electrical </w:t>
        </w:r>
      </w:ins>
      <w:ins w:id="16" w:author="Muhammad Farasat Abbas" w:date="2024-03-20T13:57:00Z">
        <w:r w:rsidR="005C3002">
          <w:t>b</w:t>
        </w:r>
      </w:ins>
      <w:ins w:id="17" w:author="Muhammad Farasat Abbas" w:date="2024-03-20T13:58:00Z">
        <w:r w:rsidR="005C3002">
          <w:t>reakdown</w:t>
        </w:r>
      </w:ins>
      <w:ins w:id="18" w:author="Muhammad Farasat Abbas" w:date="2024-03-20T13:55:00Z">
        <w:r w:rsidR="005C3002">
          <w:t xml:space="preserve"> </w:t>
        </w:r>
      </w:ins>
      <w:ins w:id="19" w:author="Muhammad Farasat Abbas" w:date="2024-03-20T13:59:00Z">
        <w:r w:rsidR="005C3002">
          <w:t xml:space="preserve">have </w:t>
        </w:r>
      </w:ins>
      <w:ins w:id="20" w:author="Muhammad Farasat Abbas" w:date="2024-03-20T14:00:00Z">
        <w:r w:rsidR="005C3002">
          <w:t xml:space="preserve">become </w:t>
        </w:r>
      </w:ins>
      <w:ins w:id="21" w:author="Muhammad Farasat Abbas" w:date="2024-03-20T14:03:00Z">
        <w:r w:rsidR="005C3002">
          <w:t>an important</w:t>
        </w:r>
      </w:ins>
      <w:ins w:id="22" w:author="Muhammad Farasat Abbas" w:date="2024-03-20T14:00:00Z">
        <w:r w:rsidR="005C3002">
          <w:t xml:space="preserve"> subject</w:t>
        </w:r>
      </w:ins>
      <w:ins w:id="23" w:author="Muhammad Farasat Abbas" w:date="2024-03-20T13:55:00Z">
        <w:r w:rsidR="005C3002">
          <w:t xml:space="preserve"> for the reliable </w:t>
        </w:r>
      </w:ins>
      <w:ins w:id="24" w:author="Muhammad Farasat Abbas" w:date="2024-03-20T13:56:00Z">
        <w:r w:rsidR="005C3002">
          <w:t xml:space="preserve">design of </w:t>
        </w:r>
      </w:ins>
      <w:ins w:id="25" w:author="Muhammad Farasat Abbas" w:date="2024-03-20T14:00:00Z">
        <w:r w:rsidR="005C3002">
          <w:t>high voltage equipment based on gaseous insulation</w:t>
        </w:r>
      </w:ins>
      <w:ins w:id="26" w:author="Muhammad Farasat Abbas" w:date="2024-03-20T13:56:00Z">
        <w:r w:rsidR="005C3002">
          <w:t>.</w:t>
        </w:r>
      </w:ins>
      <w:ins w:id="27" w:author="Muhammad Farasat Abbas" w:date="2024-03-20T14:05:00Z">
        <w:r>
          <w:t xml:space="preserve"> </w:t>
        </w:r>
      </w:ins>
      <w:r w:rsidR="000A339C" w:rsidRPr="000D776F">
        <w:t xml:space="preserve">In this </w:t>
      </w:r>
      <w:ins w:id="28" w:author="Muhammad Farasat Abbas" w:date="2024-03-20T14:05:00Z">
        <w:r>
          <w:t>paper</w:t>
        </w:r>
      </w:ins>
      <w:del w:id="29" w:author="Muhammad Farasat Abbas" w:date="2024-03-20T14:05:00Z">
        <w:r w:rsidR="00003589" w:rsidRPr="000D776F" w:rsidDel="00C565BA">
          <w:delText>study</w:delText>
        </w:r>
      </w:del>
      <w:r w:rsidR="000A339C" w:rsidRPr="000D776F">
        <w:t>, positive and negative streamer</w:t>
      </w:r>
      <w:r w:rsidR="00003589" w:rsidRPr="000D776F">
        <w:t>s</w:t>
      </w:r>
      <w:r w:rsidR="000A339C" w:rsidRPr="000D776F">
        <w:t xml:space="preserve"> </w:t>
      </w:r>
      <w:r w:rsidR="00003589" w:rsidRPr="000D776F">
        <w:t>in</w:t>
      </w:r>
      <w:r w:rsidR="000A339C" w:rsidRPr="000D776F">
        <w:t xml:space="preserve"> CO</w:t>
      </w:r>
      <w:r w:rsidR="000A339C" w:rsidRPr="000D776F">
        <w:rPr>
          <w:vertAlign w:val="subscript"/>
        </w:rPr>
        <w:t>2</w:t>
      </w:r>
      <w:r w:rsidR="000A339C" w:rsidRPr="000D776F">
        <w:t>/O</w:t>
      </w:r>
      <w:r w:rsidR="000A339C" w:rsidRPr="000D776F">
        <w:rPr>
          <w:vertAlign w:val="subscript"/>
        </w:rPr>
        <w:t>2</w:t>
      </w:r>
      <w:r w:rsidR="000A339C" w:rsidRPr="000D776F">
        <w:t xml:space="preserve"> mixtures </w:t>
      </w:r>
      <w:r w:rsidR="00C97147" w:rsidRPr="000D776F">
        <w:t xml:space="preserve">are </w:t>
      </w:r>
      <w:r w:rsidR="000A339C" w:rsidRPr="000D776F">
        <w:t xml:space="preserve">investigated using a 2D axisymmetric </w:t>
      </w:r>
      <w:r w:rsidR="00C97147" w:rsidRPr="000D776F">
        <w:t xml:space="preserve">simulation </w:t>
      </w:r>
      <w:r w:rsidR="000A339C" w:rsidRPr="000D776F">
        <w:t xml:space="preserve">model. </w:t>
      </w:r>
      <w:ins w:id="30" w:author="Muhammad Farasat Abbas" w:date="2024-03-20T14:07:00Z">
        <w:r>
          <w:t xml:space="preserve">Considering the </w:t>
        </w:r>
        <w:r w:rsidRPr="000D776F">
          <w:t>low probability in gas mixtures with higher concentration of CO</w:t>
        </w:r>
        <w:r w:rsidRPr="002B2BD4">
          <w:rPr>
            <w:vertAlign w:val="subscript"/>
          </w:rPr>
          <w:t>2</w:t>
        </w:r>
        <w:r>
          <w:rPr>
            <w:vertAlign w:val="subscript"/>
          </w:rPr>
          <w:t>,</w:t>
        </w:r>
      </w:ins>
      <w:ins w:id="31" w:author="Muhammad Farasat Abbas" w:date="2024-03-20T14:08:00Z">
        <w:r>
          <w:rPr>
            <w:vertAlign w:val="subscript"/>
          </w:rPr>
          <w:t xml:space="preserve"> </w:t>
        </w:r>
        <w:r>
          <w:t>p</w:t>
        </w:r>
        <w:r w:rsidRPr="00C565BA">
          <w:rPr>
            <w:rPrChange w:id="32" w:author="Muhammad Farasat Abbas" w:date="2024-03-20T14:08:00Z">
              <w:rPr>
                <w:vertAlign w:val="subscript"/>
              </w:rPr>
            </w:rPrChange>
          </w:rPr>
          <w:t>hotoionization has been excluded and</w:t>
        </w:r>
      </w:ins>
      <w:ins w:id="33" w:author="Muhammad Farasat Abbas" w:date="2024-03-20T14:07:00Z">
        <w:r>
          <w:rPr>
            <w:vertAlign w:val="subscript"/>
          </w:rPr>
          <w:t xml:space="preserve"> </w:t>
        </w:r>
      </w:ins>
      <w:del w:id="34" w:author="Muhammad Farasat Abbas" w:date="2024-03-20T14:06:00Z">
        <w:r w:rsidR="00C97147" w:rsidRPr="000D776F" w:rsidDel="00C565BA">
          <w:delText>The mixture of gases with CO</w:delText>
        </w:r>
        <w:r w:rsidR="00C97147" w:rsidRPr="002B2BD4" w:rsidDel="00C565BA">
          <w:rPr>
            <w:vertAlign w:val="subscript"/>
          </w:rPr>
          <w:delText>2</w:delText>
        </w:r>
        <w:r w:rsidR="00C97147" w:rsidRPr="000D776F" w:rsidDel="00C565BA">
          <w:delText xml:space="preserve"> are the promising candidates to replace SF</w:delText>
        </w:r>
        <w:r w:rsidR="00C97147" w:rsidRPr="006C20EB" w:rsidDel="00C565BA">
          <w:rPr>
            <w:vertAlign w:val="subscript"/>
            <w:rPrChange w:id="35" w:author="Muhammad Farasat Abbas" w:date="2024-03-20T10:27:00Z">
              <w:rPr/>
            </w:rPrChange>
          </w:rPr>
          <w:delText>6</w:delText>
        </w:r>
        <w:r w:rsidR="00C97147" w:rsidRPr="002B2BD4" w:rsidDel="00C565BA">
          <w:delText>,</w:delText>
        </w:r>
        <w:r w:rsidR="00C97147" w:rsidRPr="000D776F" w:rsidDel="00C565BA">
          <w:delText xml:space="preserve"> the most widely applied gaseous insulation in high voltage equipment. </w:delText>
        </w:r>
      </w:del>
      <w:ins w:id="36" w:author="Muhammad Farasat Abbas" w:date="2024-03-20T14:07:00Z">
        <w:r>
          <w:t>b</w:t>
        </w:r>
      </w:ins>
      <w:del w:id="37" w:author="Muhammad Farasat Abbas" w:date="2024-03-20T14:06:00Z">
        <w:r w:rsidR="00F308F2" w:rsidRPr="000D776F" w:rsidDel="00C565BA">
          <w:delText>In this paper b</w:delText>
        </w:r>
      </w:del>
      <w:r w:rsidR="00C97147" w:rsidRPr="000D776F">
        <w:t xml:space="preserve">ackground ionization is used for </w:t>
      </w:r>
      <w:r w:rsidR="003013DA" w:rsidRPr="000D776F">
        <w:t xml:space="preserve">the </w:t>
      </w:r>
      <w:r w:rsidR="00C97147" w:rsidRPr="000D776F">
        <w:t>generation of free electrons</w:t>
      </w:r>
      <w:r w:rsidR="00666544" w:rsidRPr="000D776F">
        <w:t xml:space="preserve"> </w:t>
      </w:r>
      <w:r w:rsidR="003F14D5" w:rsidRPr="000D776F">
        <w:t xml:space="preserve">along with </w:t>
      </w:r>
      <w:r w:rsidR="00512E9A" w:rsidRPr="000D776F">
        <w:t>Townsend</w:t>
      </w:r>
      <w:r w:rsidR="00D16E9B" w:rsidRPr="000D776F">
        <w:t xml:space="preserve"> ionization equation and the Gaussian approximation </w:t>
      </w:r>
      <w:r w:rsidR="00E013CF" w:rsidRPr="000D776F">
        <w:t xml:space="preserve">for the initial </w:t>
      </w:r>
      <w:ins w:id="38" w:author="Muhammad Farasat Abbas" w:date="2024-03-20T14:09:00Z">
        <w:r>
          <w:t xml:space="preserve">electron </w:t>
        </w:r>
      </w:ins>
      <w:r w:rsidR="00E013CF" w:rsidRPr="000D776F">
        <w:t>density distribution</w:t>
      </w:r>
      <w:r w:rsidR="001039AC" w:rsidRPr="000D776F">
        <w:t>.</w:t>
      </w:r>
      <w:r w:rsidR="00DF3A17" w:rsidRPr="000D776F">
        <w:t xml:space="preserve"> </w:t>
      </w:r>
    </w:p>
    <w:p w14:paraId="51DFAE95" w14:textId="64C860C8" w:rsidR="002C67B7" w:rsidRPr="006D0D7A" w:rsidRDefault="00DF3A17">
      <w:pPr>
        <w:pStyle w:val="Abstract"/>
        <w:rPr>
          <w:ins w:id="39" w:author="Muhammad Farasat Abbas" w:date="2024-03-20T10:41:00Z"/>
          <w:highlight w:val="yellow"/>
          <w:rPrChange w:id="40" w:author="Tahir Nisar" w:date="2024-04-05T14:25:00Z">
            <w:rPr>
              <w:ins w:id="41" w:author="Muhammad Farasat Abbas" w:date="2024-03-20T10:41:00Z"/>
            </w:rPr>
          </w:rPrChange>
        </w:rPr>
      </w:pPr>
      <w:del w:id="42" w:author="Muhammad Farasat Abbas" w:date="2024-03-20T14:10:00Z">
        <w:r w:rsidRPr="006D0D7A" w:rsidDel="00C565BA">
          <w:rPr>
            <w:highlight w:val="yellow"/>
            <w:rPrChange w:id="43" w:author="Tahir Nisar" w:date="2024-04-05T14:25:00Z">
              <w:rPr/>
            </w:rPrChange>
          </w:rPr>
          <w:delText>Th</w:delText>
        </w:r>
      </w:del>
      <w:del w:id="44" w:author="Muhammad Farasat Abbas" w:date="2024-03-20T14:09:00Z">
        <w:r w:rsidRPr="006D0D7A" w:rsidDel="00C565BA">
          <w:rPr>
            <w:highlight w:val="yellow"/>
            <w:rPrChange w:id="45" w:author="Tahir Nisar" w:date="2024-04-05T14:25:00Z">
              <w:rPr/>
            </w:rPrChange>
          </w:rPr>
          <w:delText>e background ionization is used</w:delText>
        </w:r>
        <w:r w:rsidR="001039AC" w:rsidRPr="006D0D7A" w:rsidDel="00C565BA">
          <w:rPr>
            <w:highlight w:val="yellow"/>
            <w:rPrChange w:id="46" w:author="Tahir Nisar" w:date="2024-04-05T14:25:00Z">
              <w:rPr/>
            </w:rPrChange>
          </w:rPr>
          <w:delText xml:space="preserve"> </w:delText>
        </w:r>
        <w:r w:rsidR="00C97147" w:rsidRPr="006D0D7A" w:rsidDel="00C565BA">
          <w:rPr>
            <w:highlight w:val="yellow"/>
            <w:rPrChange w:id="47" w:author="Tahir Nisar" w:date="2024-04-05T14:25:00Z">
              <w:rPr/>
            </w:rPrChange>
          </w:rPr>
          <w:delText>because of</w:delText>
        </w:r>
      </w:del>
      <w:del w:id="48" w:author="Muhammad Farasat Abbas" w:date="2024-03-20T14:07:00Z">
        <w:r w:rsidR="00C97147" w:rsidRPr="006D0D7A" w:rsidDel="00C565BA">
          <w:rPr>
            <w:highlight w:val="yellow"/>
            <w:rPrChange w:id="49" w:author="Tahir Nisar" w:date="2024-04-05T14:25:00Z">
              <w:rPr/>
            </w:rPrChange>
          </w:rPr>
          <w:delText xml:space="preserve"> low probability of photoionization in gas </w:delText>
        </w:r>
      </w:del>
      <w:del w:id="50" w:author="Muhammad Farasat Abbas" w:date="2024-03-20T10:28:00Z">
        <w:r w:rsidR="00C97147" w:rsidRPr="006D0D7A" w:rsidDel="006C20EB">
          <w:rPr>
            <w:highlight w:val="yellow"/>
            <w:rPrChange w:id="51" w:author="Tahir Nisar" w:date="2024-04-05T14:25:00Z">
              <w:rPr/>
            </w:rPrChange>
          </w:rPr>
          <w:delText>mixture</w:delText>
        </w:r>
      </w:del>
      <w:del w:id="52" w:author="Muhammad Farasat Abbas" w:date="2024-03-20T14:07:00Z">
        <w:r w:rsidR="00C97147" w:rsidRPr="006D0D7A" w:rsidDel="00C565BA">
          <w:rPr>
            <w:highlight w:val="yellow"/>
            <w:rPrChange w:id="53" w:author="Tahir Nisar" w:date="2024-04-05T14:25:00Z">
              <w:rPr/>
            </w:rPrChange>
          </w:rPr>
          <w:delText xml:space="preserve"> with higher concentration of CO</w:delText>
        </w:r>
        <w:r w:rsidR="00C97147" w:rsidRPr="006D0D7A" w:rsidDel="00C565BA">
          <w:rPr>
            <w:highlight w:val="yellow"/>
            <w:vertAlign w:val="subscript"/>
            <w:rPrChange w:id="54" w:author="Tahir Nisar" w:date="2024-04-05T14:25:00Z">
              <w:rPr>
                <w:vertAlign w:val="subscript"/>
              </w:rPr>
            </w:rPrChange>
          </w:rPr>
          <w:delText>2</w:delText>
        </w:r>
      </w:del>
      <w:del w:id="55" w:author="Muhammad Farasat Abbas" w:date="2024-03-20T14:09:00Z">
        <w:r w:rsidR="00C97147" w:rsidRPr="006D0D7A" w:rsidDel="00C565BA">
          <w:rPr>
            <w:highlight w:val="yellow"/>
            <w:rPrChange w:id="56" w:author="Tahir Nisar" w:date="2024-04-05T14:25:00Z">
              <w:rPr/>
            </w:rPrChange>
          </w:rPr>
          <w:delText xml:space="preserve">. </w:delText>
        </w:r>
      </w:del>
      <w:r w:rsidR="000A339C" w:rsidRPr="006D0D7A">
        <w:rPr>
          <w:highlight w:val="yellow"/>
          <w:rPrChange w:id="57" w:author="Tahir Nisar" w:date="2024-04-05T14:25:00Z">
            <w:rPr/>
          </w:rPrChange>
        </w:rPr>
        <w:t>The influ</w:t>
      </w:r>
      <w:r w:rsidR="00DB48AD" w:rsidRPr="006D0D7A">
        <w:rPr>
          <w:highlight w:val="yellow"/>
          <w:rPrChange w:id="58" w:author="Tahir Nisar" w:date="2024-04-05T14:25:00Z">
            <w:rPr/>
          </w:rPrChange>
        </w:rPr>
        <w:t>ence of</w:t>
      </w:r>
      <w:del w:id="59" w:author="Muhammad Farasat Abbas" w:date="2024-03-20T10:28:00Z">
        <w:r w:rsidR="00DB48AD" w:rsidRPr="006D0D7A" w:rsidDel="006C20EB">
          <w:rPr>
            <w:highlight w:val="yellow"/>
            <w:rPrChange w:id="60" w:author="Tahir Nisar" w:date="2024-04-05T14:25:00Z">
              <w:rPr/>
            </w:rPrChange>
          </w:rPr>
          <w:delText xml:space="preserve"> applied</w:delText>
        </w:r>
      </w:del>
      <w:ins w:id="61" w:author="Muhammad Farasat Abbas" w:date="2024-03-20T10:28:00Z">
        <w:r w:rsidR="006C20EB" w:rsidRPr="006D0D7A">
          <w:rPr>
            <w:highlight w:val="yellow"/>
            <w:rPrChange w:id="62" w:author="Tahir Nisar" w:date="2024-04-05T14:25:00Z">
              <w:rPr/>
            </w:rPrChange>
          </w:rPr>
          <w:t xml:space="preserve"> </w:t>
        </w:r>
      </w:ins>
      <w:ins w:id="63" w:author="Muhammad Farasat Abbas" w:date="2024-03-20T10:29:00Z">
        <w:r w:rsidR="006C20EB" w:rsidRPr="006D0D7A">
          <w:rPr>
            <w:highlight w:val="yellow"/>
            <w:rPrChange w:id="64" w:author="Tahir Nisar" w:date="2024-04-05T14:25:00Z">
              <w:rPr/>
            </w:rPrChange>
          </w:rPr>
          <w:t xml:space="preserve">concentration ratio, </w:t>
        </w:r>
      </w:ins>
      <w:del w:id="65" w:author="Muhammad Farasat Abbas" w:date="2024-03-20T10:28:00Z">
        <w:r w:rsidR="00DB48AD" w:rsidRPr="006D0D7A" w:rsidDel="006C20EB">
          <w:rPr>
            <w:highlight w:val="yellow"/>
            <w:rPrChange w:id="66" w:author="Tahir Nisar" w:date="2024-04-05T14:25:00Z">
              <w:rPr/>
            </w:rPrChange>
          </w:rPr>
          <w:delText xml:space="preserve"> </w:delText>
        </w:r>
      </w:del>
      <w:r w:rsidR="000A339C" w:rsidRPr="006D0D7A">
        <w:rPr>
          <w:highlight w:val="yellow"/>
          <w:rPrChange w:id="67" w:author="Tahir Nisar" w:date="2024-04-05T14:25:00Z">
            <w:rPr/>
          </w:rPrChange>
        </w:rPr>
        <w:t>pressure</w:t>
      </w:r>
      <w:ins w:id="68" w:author="Muhammad Farasat Abbas" w:date="2024-03-20T10:28:00Z">
        <w:r w:rsidR="006C20EB" w:rsidRPr="006D0D7A">
          <w:rPr>
            <w:highlight w:val="yellow"/>
            <w:rPrChange w:id="69" w:author="Tahir Nisar" w:date="2024-04-05T14:25:00Z">
              <w:rPr/>
            </w:rPrChange>
          </w:rPr>
          <w:t xml:space="preserve">, </w:t>
        </w:r>
      </w:ins>
      <w:del w:id="70" w:author="Muhammad Farasat Abbas" w:date="2024-03-20T10:28:00Z">
        <w:r w:rsidR="00A92A5D" w:rsidRPr="006D0D7A" w:rsidDel="006C20EB">
          <w:rPr>
            <w:highlight w:val="yellow"/>
            <w:rPrChange w:id="71" w:author="Tahir Nisar" w:date="2024-04-05T14:25:00Z">
              <w:rPr/>
            </w:rPrChange>
          </w:rPr>
          <w:delText xml:space="preserve"> and </w:delText>
        </w:r>
      </w:del>
      <w:del w:id="72" w:author="Muhammad Farasat Abbas" w:date="2024-03-20T10:29:00Z">
        <w:r w:rsidR="00A92A5D" w:rsidRPr="006D0D7A" w:rsidDel="006C20EB">
          <w:rPr>
            <w:highlight w:val="yellow"/>
            <w:rPrChange w:id="73" w:author="Tahir Nisar" w:date="2024-04-05T14:25:00Z">
              <w:rPr/>
            </w:rPrChange>
          </w:rPr>
          <w:delText>voltage</w:delText>
        </w:r>
        <w:r w:rsidR="000A339C" w:rsidRPr="006D0D7A" w:rsidDel="006C20EB">
          <w:rPr>
            <w:highlight w:val="yellow"/>
            <w:rPrChange w:id="74" w:author="Tahir Nisar" w:date="2024-04-05T14:25:00Z">
              <w:rPr/>
            </w:rPrChange>
          </w:rPr>
          <w:delText>,</w:delText>
        </w:r>
        <w:r w:rsidR="00C97147" w:rsidRPr="006D0D7A" w:rsidDel="006C20EB">
          <w:rPr>
            <w:highlight w:val="yellow"/>
            <w:rPrChange w:id="75" w:author="Tahir Nisar" w:date="2024-04-05T14:25:00Z">
              <w:rPr/>
            </w:rPrChange>
          </w:rPr>
          <w:delText xml:space="preserve"> </w:delText>
        </w:r>
        <w:r w:rsidR="000A339C" w:rsidRPr="006D0D7A" w:rsidDel="006C20EB">
          <w:rPr>
            <w:highlight w:val="yellow"/>
            <w:rPrChange w:id="76" w:author="Tahir Nisar" w:date="2024-04-05T14:25:00Z">
              <w:rPr/>
            </w:rPrChange>
          </w:rPr>
          <w:delText xml:space="preserve">concentration ratio, </w:delText>
        </w:r>
      </w:del>
      <w:r w:rsidR="000A339C" w:rsidRPr="006D0D7A">
        <w:rPr>
          <w:highlight w:val="yellow"/>
          <w:rPrChange w:id="77" w:author="Tahir Nisar" w:date="2024-04-05T14:25:00Z">
            <w:rPr/>
          </w:rPrChange>
        </w:rPr>
        <w:t xml:space="preserve">electric field non-uniformity, </w:t>
      </w:r>
      <w:ins w:id="78" w:author="Muhammad Farasat Abbas" w:date="2024-03-20T10:29:00Z">
        <w:r w:rsidR="006C20EB" w:rsidRPr="006D0D7A">
          <w:rPr>
            <w:highlight w:val="yellow"/>
            <w:rPrChange w:id="79" w:author="Tahir Nisar" w:date="2024-04-05T14:25:00Z">
              <w:rPr/>
            </w:rPrChange>
          </w:rPr>
          <w:t xml:space="preserve">and </w:t>
        </w:r>
      </w:ins>
      <w:r w:rsidR="000A339C" w:rsidRPr="006D0D7A">
        <w:rPr>
          <w:highlight w:val="yellow"/>
          <w:rPrChange w:id="80" w:author="Tahir Nisar" w:date="2024-04-05T14:25:00Z">
            <w:rPr/>
          </w:rPrChange>
        </w:rPr>
        <w:t>gap length</w:t>
      </w:r>
      <w:r w:rsidR="00C97147" w:rsidRPr="006D0D7A">
        <w:rPr>
          <w:highlight w:val="yellow"/>
          <w:rPrChange w:id="81" w:author="Tahir Nisar" w:date="2024-04-05T14:25:00Z">
            <w:rPr/>
          </w:rPrChange>
        </w:rPr>
        <w:t xml:space="preserve"> on </w:t>
      </w:r>
      <w:r w:rsidR="00594260" w:rsidRPr="006D0D7A">
        <w:rPr>
          <w:highlight w:val="yellow"/>
          <w:rPrChange w:id="82" w:author="Tahir Nisar" w:date="2024-04-05T14:25:00Z">
            <w:rPr/>
          </w:rPrChange>
        </w:rPr>
        <w:t>both positive and negative streamers</w:t>
      </w:r>
      <w:r w:rsidR="00DD41B6" w:rsidRPr="006D0D7A">
        <w:rPr>
          <w:highlight w:val="yellow"/>
          <w:rPrChange w:id="83" w:author="Tahir Nisar" w:date="2024-04-05T14:25:00Z">
            <w:rPr/>
          </w:rPrChange>
        </w:rPr>
        <w:t xml:space="preserve"> </w:t>
      </w:r>
      <w:ins w:id="84" w:author="Muhammad Farasat Abbas" w:date="2024-03-20T10:39:00Z">
        <w:r w:rsidR="002C67B7" w:rsidRPr="006D0D7A">
          <w:rPr>
            <w:highlight w:val="yellow"/>
            <w:rPrChange w:id="85" w:author="Tahir Nisar" w:date="2024-04-05T14:25:00Z">
              <w:rPr/>
            </w:rPrChange>
          </w:rPr>
          <w:t xml:space="preserve">is </w:t>
        </w:r>
      </w:ins>
      <w:r w:rsidR="00DD41B6" w:rsidRPr="006D0D7A">
        <w:rPr>
          <w:highlight w:val="yellow"/>
          <w:rPrChange w:id="86" w:author="Tahir Nisar" w:date="2024-04-05T14:25:00Z">
            <w:rPr/>
          </w:rPrChange>
        </w:rPr>
        <w:t>t</w:t>
      </w:r>
      <w:r w:rsidR="00594260" w:rsidRPr="006D0D7A">
        <w:rPr>
          <w:highlight w:val="yellow"/>
          <w:rPrChange w:id="87" w:author="Tahir Nisar" w:date="2024-04-05T14:25:00Z">
            <w:rPr/>
          </w:rPrChange>
        </w:rPr>
        <w:t>hen</w:t>
      </w:r>
      <w:r w:rsidR="00C97147" w:rsidRPr="006D0D7A">
        <w:rPr>
          <w:highlight w:val="yellow"/>
          <w:rPrChange w:id="88" w:author="Tahir Nisar" w:date="2024-04-05T14:25:00Z">
            <w:rPr/>
          </w:rPrChange>
        </w:rPr>
        <w:t xml:space="preserve"> investigated</w:t>
      </w:r>
      <w:r w:rsidR="00594260" w:rsidRPr="006D0D7A">
        <w:rPr>
          <w:highlight w:val="yellow"/>
          <w:rPrChange w:id="89" w:author="Tahir Nisar" w:date="2024-04-05T14:25:00Z">
            <w:rPr/>
          </w:rPrChange>
        </w:rPr>
        <w:t xml:space="preserve"> </w:t>
      </w:r>
      <w:del w:id="90" w:author="Muhammad Farasat Abbas" w:date="2024-03-20T10:39:00Z">
        <w:r w:rsidR="00594260" w:rsidRPr="006D0D7A" w:rsidDel="002C67B7">
          <w:rPr>
            <w:highlight w:val="yellow"/>
            <w:rPrChange w:id="91" w:author="Tahir Nisar" w:date="2024-04-05T14:25:00Z">
              <w:rPr/>
            </w:rPrChange>
          </w:rPr>
          <w:delText>in detail</w:delText>
        </w:r>
        <w:r w:rsidR="00325677" w:rsidRPr="006D0D7A" w:rsidDel="002C67B7">
          <w:rPr>
            <w:highlight w:val="yellow"/>
            <w:rPrChange w:id="92" w:author="Tahir Nisar" w:date="2024-04-05T14:25:00Z">
              <w:rPr/>
            </w:rPrChange>
          </w:rPr>
          <w:delText xml:space="preserve"> </w:delText>
        </w:r>
      </w:del>
      <w:r w:rsidR="00325677" w:rsidRPr="006D0D7A">
        <w:rPr>
          <w:highlight w:val="yellow"/>
          <w:rPrChange w:id="93" w:author="Tahir Nisar" w:date="2024-04-05T14:25:00Z">
            <w:rPr/>
          </w:rPrChange>
        </w:rPr>
        <w:t xml:space="preserve">along with </w:t>
      </w:r>
      <w:r w:rsidR="00686130" w:rsidRPr="006D0D7A">
        <w:rPr>
          <w:highlight w:val="yellow"/>
          <w:rPrChange w:id="94" w:author="Tahir Nisar" w:date="2024-04-05T14:25:00Z">
            <w:rPr/>
          </w:rPrChange>
        </w:rPr>
        <w:t>electron transport properties</w:t>
      </w:r>
      <w:r w:rsidR="000A339C" w:rsidRPr="006D0D7A">
        <w:rPr>
          <w:highlight w:val="yellow"/>
          <w:rPrChange w:id="95" w:author="Tahir Nisar" w:date="2024-04-05T14:25:00Z">
            <w:rPr/>
          </w:rPrChange>
        </w:rPr>
        <w:t>.</w:t>
      </w:r>
      <w:r w:rsidR="00594260" w:rsidRPr="006D0D7A">
        <w:rPr>
          <w:highlight w:val="yellow"/>
          <w:rPrChange w:id="96" w:author="Tahir Nisar" w:date="2024-04-05T14:25:00Z">
            <w:rPr/>
          </w:rPrChange>
        </w:rPr>
        <w:t xml:space="preserve"> </w:t>
      </w:r>
    </w:p>
    <w:p w14:paraId="7471B2D4" w14:textId="74320793" w:rsidR="002C67B7" w:rsidRPr="006D0D7A" w:rsidRDefault="002C67B7">
      <w:pPr>
        <w:pStyle w:val="Abstract"/>
        <w:rPr>
          <w:ins w:id="97" w:author="Muhammad Farasat Abbas" w:date="2024-03-20T10:41:00Z"/>
          <w:highlight w:val="yellow"/>
          <w:rPrChange w:id="98" w:author="Tahir Nisar" w:date="2024-04-05T14:25:00Z">
            <w:rPr>
              <w:ins w:id="99" w:author="Muhammad Farasat Abbas" w:date="2024-03-20T10:41:00Z"/>
            </w:rPr>
          </w:rPrChange>
        </w:rPr>
      </w:pPr>
      <w:ins w:id="100" w:author="Muhammad Farasat Abbas" w:date="2024-03-20T10:41:00Z">
        <w:r w:rsidRPr="006D0D7A">
          <w:rPr>
            <w:highlight w:val="yellow"/>
            <w:rPrChange w:id="101" w:author="Tahir Nisar" w:date="2024-04-05T14:25:00Z">
              <w:rPr/>
            </w:rPrChange>
          </w:rPr>
          <w:t>The results showed that with increasing</w:t>
        </w:r>
      </w:ins>
      <w:ins w:id="102" w:author="Muhammad Farasat Abbas" w:date="2024-03-20T10:49:00Z">
        <w:r w:rsidR="0028549A" w:rsidRPr="006D0D7A">
          <w:rPr>
            <w:highlight w:val="yellow"/>
            <w:rPrChange w:id="103" w:author="Tahir Nisar" w:date="2024-04-05T14:25:00Z">
              <w:rPr/>
            </w:rPrChange>
          </w:rPr>
          <w:t xml:space="preserve"> the O</w:t>
        </w:r>
        <w:r w:rsidR="0028549A" w:rsidRPr="006D0D7A">
          <w:rPr>
            <w:highlight w:val="yellow"/>
            <w:vertAlign w:val="subscript"/>
            <w:rPrChange w:id="104" w:author="Tahir Nisar" w:date="2024-04-05T14:25:00Z">
              <w:rPr/>
            </w:rPrChange>
          </w:rPr>
          <w:t>2</w:t>
        </w:r>
        <w:r w:rsidR="0028549A" w:rsidRPr="006D0D7A">
          <w:rPr>
            <w:highlight w:val="yellow"/>
            <w:rPrChange w:id="105" w:author="Tahir Nisar" w:date="2024-04-05T14:25:00Z">
              <w:rPr/>
            </w:rPrChange>
          </w:rPr>
          <w:t xml:space="preserve"> content</w:t>
        </w:r>
      </w:ins>
      <w:ins w:id="106" w:author="Muhammad Farasat Abbas" w:date="2024-03-20T10:50:00Z">
        <w:r w:rsidR="0028549A" w:rsidRPr="004D01D9">
          <w:rPr>
            <w:highlight w:val="yellow"/>
          </w:rPr>
          <w:t xml:space="preserve"> into CO</w:t>
        </w:r>
        <w:r w:rsidR="0028549A" w:rsidRPr="006D0D7A">
          <w:rPr>
            <w:highlight w:val="yellow"/>
            <w:vertAlign w:val="subscript"/>
            <w:rPrChange w:id="107" w:author="Tahir Nisar" w:date="2024-04-05T14:25:00Z">
              <w:rPr>
                <w:highlight w:val="yellow"/>
              </w:rPr>
            </w:rPrChange>
          </w:rPr>
          <w:t>2</w:t>
        </w:r>
      </w:ins>
      <w:ins w:id="108" w:author="Muhammad Farasat Abbas" w:date="2024-03-20T10:49:00Z">
        <w:r w:rsidR="0028549A" w:rsidRPr="006D0D7A">
          <w:rPr>
            <w:highlight w:val="yellow"/>
            <w:rPrChange w:id="109" w:author="Tahir Nisar" w:date="2024-04-05T14:25:00Z">
              <w:rPr/>
            </w:rPrChange>
          </w:rPr>
          <w:t>, electron density, electric field, streamer length, and velocity decreased/increased for positive streamer and what happened in the case of negative streamer???</w:t>
        </w:r>
      </w:ins>
      <w:ins w:id="110" w:author="Muhammad Farasat Abbas" w:date="2024-03-20T10:50:00Z">
        <w:r w:rsidR="0028549A" w:rsidRPr="006D0D7A">
          <w:rPr>
            <w:highlight w:val="yellow"/>
            <w:rPrChange w:id="111" w:author="Tahir Nisar" w:date="2024-04-05T14:25:00Z">
              <w:rPr/>
            </w:rPrChange>
          </w:rPr>
          <w:t xml:space="preserve"> Similarly, what was the im</w:t>
        </w:r>
      </w:ins>
      <w:ins w:id="112" w:author="Muhammad Farasat Abbas" w:date="2024-03-20T10:51:00Z">
        <w:r w:rsidR="0028549A" w:rsidRPr="006D0D7A">
          <w:rPr>
            <w:highlight w:val="yellow"/>
            <w:rPrChange w:id="113" w:author="Tahir Nisar" w:date="2024-04-05T14:25:00Z">
              <w:rPr/>
            </w:rPrChange>
          </w:rPr>
          <w:t xml:space="preserve">pact of </w:t>
        </w:r>
      </w:ins>
      <w:ins w:id="114" w:author="Muhammad Farasat Abbas" w:date="2024-03-20T10:50:00Z">
        <w:r w:rsidR="0028549A" w:rsidRPr="006D0D7A">
          <w:rPr>
            <w:highlight w:val="yellow"/>
            <w:rPrChange w:id="115" w:author="Tahir Nisar" w:date="2024-04-05T14:25:00Z">
              <w:rPr/>
            </w:rPrChange>
          </w:rPr>
          <w:t>increasing the pressure, electrode radii, and gap length</w:t>
        </w:r>
      </w:ins>
      <w:ins w:id="116" w:author="Muhammad Farasat Abbas" w:date="2024-03-20T10:51:00Z">
        <w:r w:rsidR="0028549A" w:rsidRPr="006D0D7A">
          <w:rPr>
            <w:highlight w:val="yellow"/>
            <w:rPrChange w:id="117" w:author="Tahir Nisar" w:date="2024-04-05T14:25:00Z">
              <w:rPr/>
            </w:rPrChange>
          </w:rPr>
          <w:t xml:space="preserve"> on positive and negative streamers???</w:t>
        </w:r>
      </w:ins>
    </w:p>
    <w:p w14:paraId="430B4D1F" w14:textId="05219585" w:rsidR="00C97147" w:rsidRPr="000D776F" w:rsidRDefault="000A339C">
      <w:pPr>
        <w:pStyle w:val="Abstract"/>
      </w:pPr>
      <w:r w:rsidRPr="006D0D7A">
        <w:rPr>
          <w:highlight w:val="yellow"/>
          <w:rPrChange w:id="118" w:author="Tahir Nisar" w:date="2024-04-05T14:25:00Z">
            <w:rPr/>
          </w:rPrChange>
        </w:rPr>
        <w:t>The results showed that electron density</w:t>
      </w:r>
      <w:r w:rsidR="00C93AEE" w:rsidRPr="006D0D7A">
        <w:rPr>
          <w:highlight w:val="yellow"/>
          <w:rPrChange w:id="119" w:author="Tahir Nisar" w:date="2024-04-05T14:25:00Z">
            <w:rPr/>
          </w:rPrChange>
        </w:rPr>
        <w:t xml:space="preserve">, electric field and </w:t>
      </w:r>
      <w:r w:rsidR="00A04614" w:rsidRPr="006D0D7A">
        <w:rPr>
          <w:highlight w:val="yellow"/>
          <w:rPrChange w:id="120" w:author="Tahir Nisar" w:date="2024-04-05T14:25:00Z">
            <w:rPr/>
          </w:rPrChange>
        </w:rPr>
        <w:t>total ionization</w:t>
      </w:r>
      <w:r w:rsidR="00E51064" w:rsidRPr="006D0D7A">
        <w:rPr>
          <w:highlight w:val="yellow"/>
          <w:rPrChange w:id="121" w:author="Tahir Nisar" w:date="2024-04-05T14:25:00Z">
            <w:rPr/>
          </w:rPrChange>
        </w:rPr>
        <w:t xml:space="preserve"> rate</w:t>
      </w:r>
      <w:r w:rsidRPr="006D0D7A">
        <w:rPr>
          <w:highlight w:val="yellow"/>
          <w:rPrChange w:id="122" w:author="Tahir Nisar" w:date="2024-04-05T14:25:00Z">
            <w:rPr/>
          </w:rPrChange>
        </w:rPr>
        <w:t xml:space="preserve"> in negative streamer discharge is higher</w:t>
      </w:r>
      <w:r w:rsidR="00C97147" w:rsidRPr="006D0D7A">
        <w:rPr>
          <w:highlight w:val="yellow"/>
          <w:rPrChange w:id="123" w:author="Tahir Nisar" w:date="2024-04-05T14:25:00Z">
            <w:rPr/>
          </w:rPrChange>
        </w:rPr>
        <w:t xml:space="preserve"> and concentrated</w:t>
      </w:r>
      <w:r w:rsidR="00242119" w:rsidRPr="006D0D7A">
        <w:rPr>
          <w:highlight w:val="yellow"/>
          <w:rPrChange w:id="124" w:author="Tahir Nisar" w:date="2024-04-05T14:25:00Z">
            <w:rPr/>
          </w:rPrChange>
        </w:rPr>
        <w:t xml:space="preserve"> as</w:t>
      </w:r>
      <w:r w:rsidRPr="006D0D7A">
        <w:rPr>
          <w:highlight w:val="yellow"/>
          <w:rPrChange w:id="125" w:author="Tahir Nisar" w:date="2024-04-05T14:25:00Z">
            <w:rPr/>
          </w:rPrChange>
        </w:rPr>
        <w:t xml:space="preserve"> </w:t>
      </w:r>
      <w:r w:rsidR="00C97147" w:rsidRPr="006D0D7A">
        <w:rPr>
          <w:highlight w:val="yellow"/>
          <w:rPrChange w:id="126" w:author="Tahir Nisar" w:date="2024-04-05T14:25:00Z">
            <w:rPr/>
          </w:rPrChange>
        </w:rPr>
        <w:t xml:space="preserve">compared to </w:t>
      </w:r>
      <w:r w:rsidRPr="006D0D7A">
        <w:rPr>
          <w:highlight w:val="yellow"/>
          <w:rPrChange w:id="127" w:author="Tahir Nisar" w:date="2024-04-05T14:25:00Z">
            <w:rPr/>
          </w:rPrChange>
        </w:rPr>
        <w:t>positive streamer</w:t>
      </w:r>
      <w:r w:rsidR="00C540D0" w:rsidRPr="006D0D7A">
        <w:rPr>
          <w:highlight w:val="yellow"/>
          <w:rPrChange w:id="128" w:author="Tahir Nisar" w:date="2024-04-05T14:25:00Z">
            <w:rPr/>
          </w:rPrChange>
        </w:rPr>
        <w:t xml:space="preserve"> </w:t>
      </w:r>
      <w:commentRangeStart w:id="129"/>
      <w:r w:rsidR="00C540D0" w:rsidRPr="006D0D7A">
        <w:rPr>
          <w:highlight w:val="yellow"/>
          <w:rPrChange w:id="130" w:author="Tahir Nisar" w:date="2024-04-05T14:25:00Z">
            <w:rPr/>
          </w:rPrChange>
        </w:rPr>
        <w:t>discharge</w:t>
      </w:r>
      <w:commentRangeEnd w:id="129"/>
      <w:r w:rsidR="002C67B7" w:rsidRPr="006D0D7A">
        <w:rPr>
          <w:rStyle w:val="CommentReference"/>
          <w:color w:val="000000"/>
          <w:highlight w:val="yellow"/>
          <w:lang w:bidi="ar-SA"/>
          <w:rPrChange w:id="131" w:author="Tahir Nisar" w:date="2024-04-05T14:25:00Z">
            <w:rPr>
              <w:rStyle w:val="CommentReference"/>
              <w:color w:val="000000"/>
              <w:lang w:bidi="ar-SA"/>
            </w:rPr>
          </w:rPrChange>
        </w:rPr>
        <w:commentReference w:id="129"/>
      </w:r>
      <w:r w:rsidR="00B4258F" w:rsidRPr="006D0D7A">
        <w:rPr>
          <w:highlight w:val="yellow"/>
          <w:rPrChange w:id="132" w:author="Tahir Nisar" w:date="2024-04-05T14:25:00Z">
            <w:rPr/>
          </w:rPrChange>
        </w:rPr>
        <w:t>.</w:t>
      </w:r>
      <w:r w:rsidR="00603825" w:rsidRPr="006D0D7A">
        <w:rPr>
          <w:highlight w:val="yellow"/>
          <w:rPrChange w:id="133" w:author="Tahir Nisar" w:date="2024-04-05T14:25:00Z">
            <w:rPr/>
          </w:rPrChange>
        </w:rPr>
        <w:t xml:space="preserve"> </w:t>
      </w:r>
      <w:r w:rsidR="00525E90" w:rsidRPr="006D0D7A">
        <w:rPr>
          <w:highlight w:val="yellow"/>
          <w:rPrChange w:id="134" w:author="Tahir Nisar" w:date="2024-04-05T14:25:00Z">
            <w:rPr/>
          </w:rPrChange>
        </w:rPr>
        <w:t>The e</w:t>
      </w:r>
      <w:r w:rsidRPr="006D0D7A">
        <w:rPr>
          <w:highlight w:val="yellow"/>
          <w:rPrChange w:id="135" w:author="Tahir Nisar" w:date="2024-04-05T14:25:00Z">
            <w:rPr/>
          </w:rPrChange>
        </w:rPr>
        <w:t xml:space="preserve">lectron density in </w:t>
      </w:r>
      <w:r w:rsidR="00B0228C" w:rsidRPr="006D0D7A">
        <w:rPr>
          <w:highlight w:val="yellow"/>
          <w:rPrChange w:id="136" w:author="Tahir Nisar" w:date="2024-04-05T14:25:00Z">
            <w:rPr/>
          </w:rPrChange>
        </w:rPr>
        <w:t xml:space="preserve">positive </w:t>
      </w:r>
      <w:r w:rsidR="00E550DE" w:rsidRPr="006D0D7A">
        <w:rPr>
          <w:highlight w:val="yellow"/>
          <w:rPrChange w:id="137" w:author="Tahir Nisar" w:date="2024-04-05T14:25:00Z">
            <w:rPr/>
          </w:rPrChange>
        </w:rPr>
        <w:t xml:space="preserve">and negative </w:t>
      </w:r>
      <w:r w:rsidRPr="006D0D7A">
        <w:rPr>
          <w:highlight w:val="yellow"/>
          <w:rPrChange w:id="138" w:author="Tahir Nisar" w:date="2024-04-05T14:25:00Z">
            <w:rPr/>
          </w:rPrChange>
        </w:rPr>
        <w:t>streamer increase</w:t>
      </w:r>
      <w:r w:rsidR="00EA47D3" w:rsidRPr="006D0D7A">
        <w:rPr>
          <w:highlight w:val="yellow"/>
          <w:rPrChange w:id="139" w:author="Tahir Nisar" w:date="2024-04-05T14:25:00Z">
            <w:rPr/>
          </w:rPrChange>
        </w:rPr>
        <w:t>s</w:t>
      </w:r>
      <w:r w:rsidRPr="006D0D7A">
        <w:rPr>
          <w:highlight w:val="yellow"/>
          <w:rPrChange w:id="140" w:author="Tahir Nisar" w:date="2024-04-05T14:25:00Z">
            <w:rPr/>
          </w:rPrChange>
        </w:rPr>
        <w:t xml:space="preserve"> </w:t>
      </w:r>
      <w:r w:rsidR="00D76E54" w:rsidRPr="006D0D7A">
        <w:rPr>
          <w:highlight w:val="yellow"/>
          <w:rPrChange w:id="141" w:author="Tahir Nisar" w:date="2024-04-05T14:25:00Z">
            <w:rPr/>
          </w:rPrChange>
        </w:rPr>
        <w:t>by</w:t>
      </w:r>
      <w:r w:rsidRPr="006D0D7A">
        <w:rPr>
          <w:highlight w:val="yellow"/>
          <w:rPrChange w:id="142" w:author="Tahir Nisar" w:date="2024-04-05T14:25:00Z">
            <w:rPr/>
          </w:rPrChange>
        </w:rPr>
        <w:t xml:space="preserve"> increa</w:t>
      </w:r>
      <w:r w:rsidR="00C97147" w:rsidRPr="006D0D7A">
        <w:rPr>
          <w:highlight w:val="yellow"/>
          <w:rPrChange w:id="143" w:author="Tahir Nisar" w:date="2024-04-05T14:25:00Z">
            <w:rPr/>
          </w:rPrChange>
        </w:rPr>
        <w:t>sing the</w:t>
      </w:r>
      <w:r w:rsidRPr="006D0D7A">
        <w:rPr>
          <w:highlight w:val="yellow"/>
          <w:rPrChange w:id="144" w:author="Tahir Nisar" w:date="2024-04-05T14:25:00Z">
            <w:rPr/>
          </w:rPrChange>
        </w:rPr>
        <w:t xml:space="preserve"> voltage and decrease</w:t>
      </w:r>
      <w:r w:rsidR="001779C2" w:rsidRPr="006D0D7A">
        <w:rPr>
          <w:highlight w:val="yellow"/>
          <w:rPrChange w:id="145" w:author="Tahir Nisar" w:date="2024-04-05T14:25:00Z">
            <w:rPr/>
          </w:rPrChange>
        </w:rPr>
        <w:t>s</w:t>
      </w:r>
      <w:r w:rsidRPr="006D0D7A">
        <w:rPr>
          <w:highlight w:val="yellow"/>
          <w:rPrChange w:id="146" w:author="Tahir Nisar" w:date="2024-04-05T14:25:00Z">
            <w:rPr/>
          </w:rPrChange>
        </w:rPr>
        <w:t xml:space="preserve"> with increas</w:t>
      </w:r>
      <w:r w:rsidR="00DE0A75" w:rsidRPr="006D0D7A">
        <w:rPr>
          <w:highlight w:val="yellow"/>
          <w:rPrChange w:id="147" w:author="Tahir Nisar" w:date="2024-04-05T14:25:00Z">
            <w:rPr/>
          </w:rPrChange>
        </w:rPr>
        <w:t>e in</w:t>
      </w:r>
      <w:r w:rsidR="00C97147" w:rsidRPr="006D0D7A">
        <w:rPr>
          <w:highlight w:val="yellow"/>
          <w:rPrChange w:id="148" w:author="Tahir Nisar" w:date="2024-04-05T14:25:00Z">
            <w:rPr/>
          </w:rPrChange>
        </w:rPr>
        <w:t xml:space="preserve"> the </w:t>
      </w:r>
      <w:r w:rsidRPr="006D0D7A">
        <w:rPr>
          <w:highlight w:val="yellow"/>
          <w:rPrChange w:id="149" w:author="Tahir Nisar" w:date="2024-04-05T14:25:00Z">
            <w:rPr/>
          </w:rPrChange>
        </w:rPr>
        <w:t xml:space="preserve">pressure, electrode radii and </w:t>
      </w:r>
      <w:r w:rsidR="00DE6954" w:rsidRPr="006D0D7A">
        <w:rPr>
          <w:highlight w:val="yellow"/>
          <w:rPrChange w:id="150" w:author="Tahir Nisar" w:date="2024-04-05T14:25:00Z">
            <w:rPr/>
          </w:rPrChange>
        </w:rPr>
        <w:t>electrode</w:t>
      </w:r>
      <w:r w:rsidR="00C97147" w:rsidRPr="006D0D7A">
        <w:rPr>
          <w:highlight w:val="yellow"/>
          <w:rPrChange w:id="151" w:author="Tahir Nisar" w:date="2024-04-05T14:25:00Z">
            <w:rPr/>
          </w:rPrChange>
        </w:rPr>
        <w:t xml:space="preserve"> </w:t>
      </w:r>
      <w:r w:rsidRPr="006D0D7A">
        <w:rPr>
          <w:highlight w:val="yellow"/>
          <w:rPrChange w:id="152" w:author="Tahir Nisar" w:date="2024-04-05T14:25:00Z">
            <w:rPr/>
          </w:rPrChange>
        </w:rPr>
        <w:t>distance.</w:t>
      </w:r>
      <w:r w:rsidR="006333E9" w:rsidRPr="006D0D7A">
        <w:rPr>
          <w:highlight w:val="yellow"/>
          <w:rPrChange w:id="153" w:author="Tahir Nisar" w:date="2024-04-05T14:25:00Z">
            <w:rPr/>
          </w:rPrChange>
        </w:rPr>
        <w:t xml:space="preserve"> </w:t>
      </w:r>
      <w:r w:rsidR="00826D96" w:rsidRPr="006D0D7A">
        <w:rPr>
          <w:highlight w:val="yellow"/>
          <w:rPrChange w:id="154" w:author="Tahir Nisar" w:date="2024-04-05T14:25:00Z">
            <w:rPr/>
          </w:rPrChange>
        </w:rPr>
        <w:t>Similarly</w:t>
      </w:r>
      <w:r w:rsidR="006333E9" w:rsidRPr="006D0D7A">
        <w:rPr>
          <w:highlight w:val="yellow"/>
          <w:rPrChange w:id="155" w:author="Tahir Nisar" w:date="2024-04-05T14:25:00Z">
            <w:rPr/>
          </w:rPrChange>
        </w:rPr>
        <w:t>, t</w:t>
      </w:r>
      <w:r w:rsidRPr="006D0D7A">
        <w:rPr>
          <w:highlight w:val="yellow"/>
          <w:rPrChange w:id="156" w:author="Tahir Nisar" w:date="2024-04-05T14:25:00Z">
            <w:rPr/>
          </w:rPrChange>
        </w:rPr>
        <w:t>he streamer propagation velocity in positive streamer is fast as compared with negative streamer.</w:t>
      </w:r>
      <w:r w:rsidR="007D6CD1" w:rsidRPr="006D0D7A">
        <w:rPr>
          <w:highlight w:val="yellow"/>
          <w:rPrChange w:id="157" w:author="Tahir Nisar" w:date="2024-04-05T14:25:00Z">
            <w:rPr/>
          </w:rPrChange>
        </w:rPr>
        <w:t xml:space="preserve"> In positive streamer, the localized electric field is enhanced</w:t>
      </w:r>
      <w:r w:rsidR="00965171" w:rsidRPr="006D0D7A">
        <w:rPr>
          <w:highlight w:val="yellow"/>
          <w:rPrChange w:id="158" w:author="Tahir Nisar" w:date="2024-04-05T14:25:00Z">
            <w:rPr/>
          </w:rPrChange>
        </w:rPr>
        <w:t xml:space="preserve"> by the electron impact reaction</w:t>
      </w:r>
      <w:r w:rsidR="006B7B1E" w:rsidRPr="006D0D7A">
        <w:rPr>
          <w:highlight w:val="yellow"/>
          <w:rPrChange w:id="159" w:author="Tahir Nisar" w:date="2024-04-05T14:25:00Z">
            <w:rPr/>
          </w:rPrChange>
        </w:rPr>
        <w:t xml:space="preserve"> and hence</w:t>
      </w:r>
      <w:r w:rsidR="00965171" w:rsidRPr="006D0D7A">
        <w:rPr>
          <w:highlight w:val="yellow"/>
          <w:rPrChange w:id="160" w:author="Tahir Nisar" w:date="2024-04-05T14:25:00Z">
            <w:rPr/>
          </w:rPrChange>
        </w:rPr>
        <w:t xml:space="preserve"> the </w:t>
      </w:r>
      <w:r w:rsidR="007F548F" w:rsidRPr="006D0D7A">
        <w:rPr>
          <w:highlight w:val="yellow"/>
          <w:rPrChange w:id="161" w:author="Tahir Nisar" w:date="2024-04-05T14:25:00Z">
            <w:rPr/>
          </w:rPrChange>
        </w:rPr>
        <w:t xml:space="preserve">streamer </w:t>
      </w:r>
      <w:r w:rsidR="008B0690" w:rsidRPr="006D0D7A">
        <w:rPr>
          <w:highlight w:val="yellow"/>
          <w:rPrChange w:id="162" w:author="Tahir Nisar" w:date="2024-04-05T14:25:00Z">
            <w:rPr/>
          </w:rPrChange>
        </w:rPr>
        <w:t>p</w:t>
      </w:r>
      <w:r w:rsidR="006B7B1E" w:rsidRPr="006D0D7A">
        <w:rPr>
          <w:highlight w:val="yellow"/>
          <w:rPrChange w:id="163" w:author="Tahir Nisar" w:date="2024-04-05T14:25:00Z">
            <w:rPr/>
          </w:rPrChange>
        </w:rPr>
        <w:t>ropagation velocity</w:t>
      </w:r>
      <w:r w:rsidR="00EA3534" w:rsidRPr="006D0D7A">
        <w:rPr>
          <w:highlight w:val="yellow"/>
          <w:rPrChange w:id="164" w:author="Tahir Nisar" w:date="2024-04-05T14:25:00Z">
            <w:rPr/>
          </w:rPrChange>
        </w:rPr>
        <w:t xml:space="preserve"> increase</w:t>
      </w:r>
      <w:r w:rsidR="00B517FD" w:rsidRPr="006D0D7A">
        <w:rPr>
          <w:highlight w:val="yellow"/>
          <w:rPrChange w:id="165" w:author="Tahir Nisar" w:date="2024-04-05T14:25:00Z">
            <w:rPr/>
          </w:rPrChange>
        </w:rPr>
        <w:t>s</w:t>
      </w:r>
      <w:r w:rsidR="008B0690" w:rsidRPr="006D0D7A">
        <w:rPr>
          <w:highlight w:val="yellow"/>
          <w:rPrChange w:id="166" w:author="Tahir Nisar" w:date="2024-04-05T14:25:00Z">
            <w:rPr/>
          </w:rPrChange>
        </w:rPr>
        <w:t>.</w:t>
      </w:r>
      <w:r w:rsidR="001D19FE" w:rsidRPr="006D0D7A">
        <w:rPr>
          <w:highlight w:val="yellow"/>
          <w:rPrChange w:id="167" w:author="Tahir Nisar" w:date="2024-04-05T14:25:00Z">
            <w:rPr/>
          </w:rPrChange>
        </w:rPr>
        <w:t xml:space="preserve"> </w:t>
      </w:r>
      <w:r w:rsidR="00CD3C56" w:rsidRPr="006D0D7A">
        <w:rPr>
          <w:highlight w:val="yellow"/>
          <w:rPrChange w:id="168" w:author="Tahir Nisar" w:date="2024-04-05T14:25:00Z">
            <w:rPr/>
          </w:rPrChange>
        </w:rPr>
        <w:t>From the graphical results, the</w:t>
      </w:r>
      <w:r w:rsidR="008E443E" w:rsidRPr="006D0D7A">
        <w:rPr>
          <w:highlight w:val="yellow"/>
          <w:rPrChange w:id="169" w:author="Tahir Nisar" w:date="2024-04-05T14:25:00Z">
            <w:rPr/>
          </w:rPrChange>
        </w:rPr>
        <w:t xml:space="preserve"> electric field in </w:t>
      </w:r>
      <w:r w:rsidR="004D7B34" w:rsidRPr="006D0D7A">
        <w:rPr>
          <w:highlight w:val="yellow"/>
          <w:rPrChange w:id="170" w:author="Tahir Nisar" w:date="2024-04-05T14:25:00Z">
            <w:rPr/>
          </w:rPrChange>
        </w:rPr>
        <w:t>negative streamer first increases and then</w:t>
      </w:r>
      <w:r w:rsidR="001B2CE5" w:rsidRPr="006D0D7A">
        <w:rPr>
          <w:highlight w:val="yellow"/>
          <w:rPrChange w:id="171" w:author="Tahir Nisar" w:date="2024-04-05T14:25:00Z">
            <w:rPr/>
          </w:rPrChange>
        </w:rPr>
        <w:t xml:space="preserve"> </w:t>
      </w:r>
      <w:r w:rsidR="004D7B34" w:rsidRPr="006D0D7A">
        <w:rPr>
          <w:highlight w:val="yellow"/>
          <w:rPrChange w:id="172" w:author="Tahir Nisar" w:date="2024-04-05T14:25:00Z">
            <w:rPr/>
          </w:rPrChange>
        </w:rPr>
        <w:t>decreases</w:t>
      </w:r>
      <w:r w:rsidR="001B2CE5" w:rsidRPr="006D0D7A">
        <w:rPr>
          <w:highlight w:val="yellow"/>
          <w:rPrChange w:id="173" w:author="Tahir Nisar" w:date="2024-04-05T14:25:00Z">
            <w:rPr/>
          </w:rPrChange>
        </w:rPr>
        <w:t xml:space="preserve">. The </w:t>
      </w:r>
      <w:r w:rsidR="00BD65E3" w:rsidRPr="006D0D7A">
        <w:rPr>
          <w:highlight w:val="yellow"/>
          <w:rPrChange w:id="174" w:author="Tahir Nisar" w:date="2024-04-05T14:25:00Z">
            <w:rPr/>
          </w:rPrChange>
        </w:rPr>
        <w:t xml:space="preserve">negative streamer </w:t>
      </w:r>
      <w:r w:rsidR="00941044" w:rsidRPr="006D0D7A">
        <w:rPr>
          <w:highlight w:val="yellow"/>
          <w:rPrChange w:id="175" w:author="Tahir Nisar" w:date="2024-04-05T14:25:00Z">
            <w:rPr/>
          </w:rPrChange>
        </w:rPr>
        <w:t>propagates against the electric field.</w:t>
      </w:r>
      <w:r w:rsidR="004D3F75" w:rsidRPr="006D0D7A">
        <w:rPr>
          <w:highlight w:val="yellow"/>
          <w:rPrChange w:id="176" w:author="Tahir Nisar" w:date="2024-04-05T14:25:00Z">
            <w:rPr/>
          </w:rPrChange>
        </w:rPr>
        <w:t xml:space="preserve"> On the other hand, </w:t>
      </w:r>
      <w:r w:rsidR="00272163" w:rsidRPr="006D0D7A">
        <w:rPr>
          <w:highlight w:val="yellow"/>
          <w:rPrChange w:id="177" w:author="Tahir Nisar" w:date="2024-04-05T14:25:00Z">
            <w:rPr/>
          </w:rPrChange>
        </w:rPr>
        <w:t xml:space="preserve">the positive streamer </w:t>
      </w:r>
      <w:r w:rsidR="00704A41" w:rsidRPr="006D0D7A">
        <w:rPr>
          <w:highlight w:val="yellow"/>
          <w:rPrChange w:id="178" w:author="Tahir Nisar" w:date="2024-04-05T14:25:00Z">
            <w:rPr/>
          </w:rPrChange>
        </w:rPr>
        <w:t xml:space="preserve">propagates </w:t>
      </w:r>
      <w:r w:rsidR="00FE6866" w:rsidRPr="006D0D7A">
        <w:rPr>
          <w:highlight w:val="yellow"/>
          <w:rPrChange w:id="179" w:author="Tahir Nisar" w:date="2024-04-05T14:25:00Z">
            <w:rPr/>
          </w:rPrChange>
        </w:rPr>
        <w:t xml:space="preserve">in the </w:t>
      </w:r>
      <w:r w:rsidR="002D70C3" w:rsidRPr="006D0D7A">
        <w:rPr>
          <w:highlight w:val="yellow"/>
          <w:rPrChange w:id="180" w:author="Tahir Nisar" w:date="2024-04-05T14:25:00Z">
            <w:rPr/>
          </w:rPrChange>
        </w:rPr>
        <w:t xml:space="preserve">direction of </w:t>
      </w:r>
      <w:r w:rsidR="009A601A" w:rsidRPr="006D0D7A">
        <w:rPr>
          <w:highlight w:val="yellow"/>
          <w:rPrChange w:id="181" w:author="Tahir Nisar" w:date="2024-04-05T14:25:00Z">
            <w:rPr/>
          </w:rPrChange>
        </w:rPr>
        <w:t xml:space="preserve">the electric field. </w:t>
      </w:r>
      <w:r w:rsidR="00B31FC6" w:rsidRPr="006D0D7A">
        <w:rPr>
          <w:highlight w:val="yellow"/>
          <w:rPrChange w:id="182" w:author="Tahir Nisar" w:date="2024-04-05T14:25:00Z">
            <w:rPr/>
          </w:rPrChange>
        </w:rPr>
        <w:t xml:space="preserve">Therefore, the </w:t>
      </w:r>
      <w:r w:rsidR="0017201D" w:rsidRPr="006D0D7A">
        <w:rPr>
          <w:highlight w:val="yellow"/>
          <w:rPrChange w:id="183" w:author="Tahir Nisar" w:date="2024-04-05T14:25:00Z">
            <w:rPr/>
          </w:rPrChange>
        </w:rPr>
        <w:t>electric field in positive streamer</w:t>
      </w:r>
      <w:r w:rsidR="00D97898" w:rsidRPr="006D0D7A">
        <w:rPr>
          <w:highlight w:val="yellow"/>
          <w:rPrChange w:id="184" w:author="Tahir Nisar" w:date="2024-04-05T14:25:00Z">
            <w:rPr/>
          </w:rPrChange>
        </w:rPr>
        <w:t xml:space="preserve"> </w:t>
      </w:r>
      <w:r w:rsidR="00480219" w:rsidRPr="006D0D7A">
        <w:rPr>
          <w:highlight w:val="yellow"/>
          <w:rPrChange w:id="185" w:author="Tahir Nisar" w:date="2024-04-05T14:25:00Z">
            <w:rPr/>
          </w:rPrChange>
        </w:rPr>
        <w:t xml:space="preserve">has the maximum peak </w:t>
      </w:r>
      <w:r w:rsidR="00CB3AE4" w:rsidRPr="006D0D7A">
        <w:rPr>
          <w:highlight w:val="yellow"/>
          <w:rPrChange w:id="186" w:author="Tahir Nisar" w:date="2024-04-05T14:25:00Z">
            <w:rPr/>
          </w:rPrChange>
        </w:rPr>
        <w:t xml:space="preserve">during the </w:t>
      </w:r>
      <w:r w:rsidR="00802A96" w:rsidRPr="006D0D7A">
        <w:rPr>
          <w:highlight w:val="yellow"/>
          <w:rPrChange w:id="187" w:author="Tahir Nisar" w:date="2024-04-05T14:25:00Z">
            <w:rPr/>
          </w:rPrChange>
        </w:rPr>
        <w:t xml:space="preserve">propagation of the </w:t>
      </w:r>
      <w:r w:rsidR="00AD15C2" w:rsidRPr="006D0D7A">
        <w:rPr>
          <w:highlight w:val="yellow"/>
          <w:rPrChange w:id="188" w:author="Tahir Nisar" w:date="2024-04-05T14:25:00Z">
            <w:rPr/>
          </w:rPrChange>
        </w:rPr>
        <w:t>streamer discharge.</w:t>
      </w:r>
      <w:r w:rsidR="00AD15C2">
        <w:t xml:space="preserve"> </w:t>
      </w:r>
      <w:r w:rsidR="0017201D">
        <w:t xml:space="preserve"> </w:t>
      </w:r>
      <w:r w:rsidR="001F4E2A">
        <w:t xml:space="preserve"> </w:t>
      </w:r>
      <w:r w:rsidR="00AE6395">
        <w:t xml:space="preserve"> </w:t>
      </w:r>
      <w:r w:rsidR="005B1B51">
        <w:t xml:space="preserve"> </w:t>
      </w:r>
      <w:r w:rsidR="00C748C9">
        <w:t xml:space="preserve"> </w:t>
      </w:r>
      <w:r w:rsidR="00941044">
        <w:t xml:space="preserve"> </w:t>
      </w:r>
      <w:r w:rsidR="00CB3209" w:rsidRPr="000D776F">
        <w:t xml:space="preserve"> </w:t>
      </w:r>
      <w:r w:rsidR="00313796" w:rsidRPr="000D776F">
        <w:t xml:space="preserve"> </w:t>
      </w:r>
      <w:r w:rsidR="00D62BFE" w:rsidRPr="000D776F">
        <w:t xml:space="preserve"> </w:t>
      </w:r>
      <w:r w:rsidR="00AA235D" w:rsidRPr="000D776F">
        <w:t xml:space="preserve"> </w:t>
      </w:r>
      <w:r w:rsidR="00C31988" w:rsidRPr="000D776F">
        <w:t xml:space="preserve"> </w:t>
      </w:r>
      <w:r w:rsidR="006846D7" w:rsidRPr="000D776F">
        <w:t xml:space="preserve"> </w:t>
      </w:r>
      <w:r w:rsidR="00F1530F" w:rsidRPr="000D776F">
        <w:t xml:space="preserve"> </w:t>
      </w:r>
      <w:r w:rsidR="00FF1863" w:rsidRPr="000D776F">
        <w:t xml:space="preserve"> </w:t>
      </w:r>
      <w:r w:rsidR="009838C9" w:rsidRPr="000D776F">
        <w:t xml:space="preserve">  </w:t>
      </w:r>
      <w:r w:rsidR="004A04B1" w:rsidRPr="000D776F">
        <w:t xml:space="preserve"> </w:t>
      </w:r>
      <w:r w:rsidR="00867883" w:rsidRPr="000D776F">
        <w:t xml:space="preserve"> </w:t>
      </w:r>
      <w:r w:rsidR="003F2055" w:rsidRPr="000D776F">
        <w:t xml:space="preserve"> </w:t>
      </w:r>
      <w:r w:rsidR="001737D0" w:rsidRPr="000D776F">
        <w:t xml:space="preserve"> </w:t>
      </w:r>
      <w:r w:rsidR="008B0690" w:rsidRPr="000D776F">
        <w:t xml:space="preserve"> </w:t>
      </w:r>
      <w:r w:rsidR="001C4DEB" w:rsidRPr="000D776F">
        <w:t xml:space="preserve"> </w:t>
      </w:r>
      <w:r w:rsidRPr="000D776F">
        <w:t xml:space="preserve"> </w:t>
      </w:r>
    </w:p>
    <w:p w14:paraId="46BA21FE" w14:textId="0C6F0552" w:rsidR="000A339C" w:rsidRPr="000D776F" w:rsidRDefault="000A339C" w:rsidP="00AC1EBB">
      <w:pPr>
        <w:pStyle w:val="Keywords"/>
        <w:ind w:firstLine="0"/>
        <w:rPr>
          <w:b w:val="0"/>
          <w:i w:val="0"/>
          <w:sz w:val="24"/>
          <w:szCs w:val="24"/>
        </w:rPr>
      </w:pPr>
      <w:r w:rsidRPr="000D776F">
        <w:rPr>
          <w:i w:val="0"/>
          <w:sz w:val="24"/>
          <w:szCs w:val="24"/>
        </w:rPr>
        <w:lastRenderedPageBreak/>
        <w:t>Keywords:</w:t>
      </w:r>
      <w:r w:rsidRPr="000D776F">
        <w:rPr>
          <w:b w:val="0"/>
          <w:i w:val="0"/>
          <w:sz w:val="24"/>
          <w:szCs w:val="24"/>
        </w:rPr>
        <w:t xml:space="preserve"> </w:t>
      </w:r>
      <w:ins w:id="189" w:author="Muhammad Farasat Abbas" w:date="2024-03-20T11:01:00Z">
        <w:r w:rsidR="00003171" w:rsidRPr="00003171">
          <w:rPr>
            <w:b w:val="0"/>
            <w:i w:val="0"/>
            <w:sz w:val="24"/>
            <w:szCs w:val="24"/>
            <w:highlight w:val="yellow"/>
            <w:rPrChange w:id="190" w:author="Muhammad Farasat Abbas" w:date="2024-03-20T11:01:00Z">
              <w:rPr>
                <w:b w:val="0"/>
                <w:i w:val="0"/>
                <w:sz w:val="24"/>
                <w:szCs w:val="24"/>
              </w:rPr>
            </w:rPrChange>
          </w:rPr>
          <w:t>We can write this on the end.</w:t>
        </w:r>
      </w:ins>
      <w:del w:id="191" w:author="Muhammad Farasat Abbas" w:date="2024-03-20T11:01:00Z">
        <w:r w:rsidRPr="000D776F" w:rsidDel="00003171">
          <w:rPr>
            <w:b w:val="0"/>
            <w:i w:val="0"/>
            <w:sz w:val="24"/>
            <w:szCs w:val="24"/>
          </w:rPr>
          <w:delText xml:space="preserve">streamer discharge, localized </w:delText>
        </w:r>
        <w:r w:rsidR="00296273" w:rsidRPr="000D776F" w:rsidDel="00003171">
          <w:rPr>
            <w:b w:val="0"/>
            <w:i w:val="0"/>
            <w:sz w:val="24"/>
            <w:szCs w:val="24"/>
          </w:rPr>
          <w:delText>electric field</w:delText>
        </w:r>
        <w:r w:rsidRPr="000D776F" w:rsidDel="00003171">
          <w:rPr>
            <w:b w:val="0"/>
            <w:i w:val="0"/>
            <w:sz w:val="24"/>
            <w:szCs w:val="24"/>
          </w:rPr>
          <w:delText>, streamer propagation</w:delText>
        </w:r>
        <w:r w:rsidR="00FC3281" w:rsidRPr="000D776F" w:rsidDel="00003171">
          <w:rPr>
            <w:b w:val="0"/>
            <w:i w:val="0"/>
            <w:sz w:val="24"/>
            <w:szCs w:val="24"/>
          </w:rPr>
          <w:delText xml:space="preserve">, streamer velocity </w:delText>
        </w:r>
        <w:r w:rsidRPr="000D776F" w:rsidDel="00003171">
          <w:rPr>
            <w:b w:val="0"/>
            <w:i w:val="0"/>
            <w:sz w:val="24"/>
            <w:szCs w:val="24"/>
          </w:rPr>
          <w:delText xml:space="preserve">  </w:delText>
        </w:r>
      </w:del>
    </w:p>
    <w:p w14:paraId="6244B16A" w14:textId="77777777" w:rsidR="000A339C" w:rsidRDefault="000A339C" w:rsidP="000A339C">
      <w:pPr>
        <w:pStyle w:val="IOPAbsText"/>
        <w:spacing w:before="100" w:beforeAutospacing="1"/>
        <w:rPr>
          <w:ins w:id="192" w:author="Muhammad Farasat Abbas" w:date="2024-03-18T12:17:00Z"/>
        </w:rPr>
      </w:pPr>
    </w:p>
    <w:p w14:paraId="6DB6E9CF" w14:textId="77777777" w:rsidR="002B2BD4" w:rsidRPr="000D776F" w:rsidRDefault="002B2BD4" w:rsidP="000A339C">
      <w:pPr>
        <w:pStyle w:val="IOPAbsText"/>
        <w:spacing w:before="100" w:beforeAutospacing="1"/>
        <w:sectPr w:rsidR="002B2BD4" w:rsidRPr="000D776F" w:rsidSect="00A13C8D">
          <w:pgSz w:w="11906" w:h="16838"/>
          <w:pgMar w:top="2098" w:right="907" w:bottom="1474" w:left="907" w:header="709" w:footer="709" w:gutter="0"/>
          <w:lnNumType w:countBy="1"/>
          <w:cols w:space="708"/>
          <w:docGrid w:linePitch="360"/>
        </w:sectPr>
      </w:pPr>
      <w:commentRangeStart w:id="193"/>
      <w:commentRangeEnd w:id="193"/>
      <w:ins w:id="194" w:author="Muhammad Farasat Abbas" w:date="2024-03-18T12:17:00Z">
        <w:r>
          <w:rPr>
            <w:rStyle w:val="CommentReference"/>
            <w:rFonts w:eastAsia="Times New Roman"/>
            <w:color w:val="000000"/>
            <w:lang w:val="en-US" w:eastAsia="de-DE"/>
          </w:rPr>
          <w:commentReference w:id="193"/>
        </w:r>
      </w:ins>
    </w:p>
    <w:p w14:paraId="1D34908E" w14:textId="77777777" w:rsidR="000A339C" w:rsidRPr="000D776F" w:rsidRDefault="000A339C" w:rsidP="00A409C1">
      <w:pPr>
        <w:pStyle w:val="Heading10"/>
      </w:pPr>
      <w:r w:rsidRPr="000D776F">
        <w:lastRenderedPageBreak/>
        <w:t xml:space="preserve">1. Introduction </w:t>
      </w:r>
    </w:p>
    <w:p w14:paraId="049A4FDC" w14:textId="3D22FBBE" w:rsidR="000A339C" w:rsidRPr="000D776F" w:rsidDel="0028549A" w:rsidRDefault="000A339C" w:rsidP="00630E81">
      <w:pPr>
        <w:pStyle w:val="Text"/>
        <w:rPr>
          <w:del w:id="195" w:author="Muhammad Farasat Abbas" w:date="2024-03-20T10:55:00Z"/>
        </w:rPr>
      </w:pPr>
      <w:r w:rsidRPr="000D776F">
        <w:t>Sulphur hexafluoride (SF</w:t>
      </w:r>
      <w:r w:rsidRPr="002B2BD4">
        <w:rPr>
          <w:vertAlign w:val="subscript"/>
        </w:rPr>
        <w:t>6</w:t>
      </w:r>
      <w:r w:rsidRPr="000D776F">
        <w:t>) is commonly utilized as a gas for quenching arcs during fault occurrences in various high-voltage devices like circuit breakers, gas-insulated switchgear (GIS), and gas-insulated lines (GIL), providing essential functions in high-voltage fault protection and insulation. However, its significant global warming potential (GWP) index classifies SF</w:t>
      </w:r>
      <w:r w:rsidRPr="0028549A">
        <w:rPr>
          <w:vertAlign w:val="subscript"/>
          <w:rPrChange w:id="196" w:author="Muhammad Farasat Abbas" w:date="2024-03-20T10:51:00Z">
            <w:rPr/>
          </w:rPrChange>
        </w:rPr>
        <w:t>6</w:t>
      </w:r>
      <w:r w:rsidRPr="000D776F">
        <w:t xml:space="preserve"> as one of the most potent gases ever generated </w:t>
      </w:r>
      <w:r w:rsidRPr="002B2BD4">
        <w:fldChar w:fldCharType="begin"/>
      </w:r>
      <w:r w:rsidR="009231E1">
        <w:instrText xml:space="preserve"> ADDIN EN.CITE &lt;EndNote&gt;&lt;Cite&gt;&lt;Author&gt;Franck&lt;/Author&gt;&lt;Year&gt;2020&lt;/Year&gt;&lt;RecNum&gt;8&lt;/RecNum&gt;&lt;DisplayText&gt;[1]&lt;/DisplayText&gt;&lt;record&gt;&lt;rec-number&gt;8&lt;/rec-number&gt;&lt;foreign-keys&gt;&lt;key app="EN" db-id="r05xs095xr9rs7e0esa5sw55rz0ztxw9drz9" timestamp="1704420147"&gt;8&lt;/key&gt;&lt;/foreign-keys&gt;&lt;ref-type name="Journal Article"&gt;17&lt;/ref-type&gt;&lt;contributors&gt;&lt;authors&gt;&lt;author&gt;Franck, Christian M&lt;/author&gt;&lt;author&gt;Chachereau, Alise&lt;/author&gt;&lt;author&gt;Pachin, Juriy&lt;/author&gt;&lt;/authors&gt;&lt;/contributors&gt;&lt;titles&gt;&lt;title&gt;SF 6-free gas-insulated switchgear: Current status and future trends&lt;/title&gt;&lt;secondary-title&gt;IEEE Electrical Insulation Magazine&lt;/secondary-title&gt;&lt;/titles&gt;&lt;periodical&gt;&lt;full-title&gt;IEEE Electrical Insulation Magazine&lt;/full-title&gt;&lt;/periodical&gt;&lt;pages&gt;7-16&lt;/pages&gt;&lt;volume&gt;37&lt;/volume&gt;&lt;number&gt;1&lt;/number&gt;&lt;dates&gt;&lt;year&gt;2020&lt;/year&gt;&lt;/dates&gt;&lt;isbn&gt;0883-7554&lt;/isbn&gt;&lt;urls&gt;&lt;/urls&gt;&lt;/record&gt;&lt;/Cite&gt;&lt;/EndNote&gt;</w:instrText>
      </w:r>
      <w:r w:rsidRPr="002B2BD4">
        <w:fldChar w:fldCharType="separate"/>
      </w:r>
      <w:r w:rsidR="009231E1">
        <w:rPr>
          <w:noProof/>
        </w:rPr>
        <w:t>[1]</w:t>
      </w:r>
      <w:r w:rsidRPr="002B2BD4">
        <w:fldChar w:fldCharType="end"/>
      </w:r>
      <w:r w:rsidRPr="000D776F">
        <w:t>. The GWP index of SF</w:t>
      </w:r>
      <w:r w:rsidRPr="002B2BD4">
        <w:rPr>
          <w:vertAlign w:val="subscript"/>
        </w:rPr>
        <w:t>6</w:t>
      </w:r>
      <w:r w:rsidRPr="000D776F">
        <w:t xml:space="preserve"> is about 23,500 times higher than that of CO</w:t>
      </w:r>
      <w:r w:rsidRPr="002B2BD4">
        <w:rPr>
          <w:vertAlign w:val="subscript"/>
        </w:rPr>
        <w:t>2</w:t>
      </w:r>
      <w:del w:id="197" w:author="Muhammad Farasat Abbas" w:date="2024-03-20T10:52:00Z">
        <w:r w:rsidRPr="000D776F" w:rsidDel="0028549A">
          <w:delText>.</w:delText>
        </w:r>
      </w:del>
      <w:ins w:id="198" w:author="Muhammad Farasat Abbas" w:date="2024-03-20T10:52:00Z">
        <w:r w:rsidR="0028549A">
          <w:t xml:space="preserve"> </w:t>
        </w:r>
      </w:ins>
      <w:del w:id="199" w:author="Muhammad Farasat Abbas" w:date="2024-03-20T10:52:00Z">
        <w:r w:rsidRPr="000D776F" w:rsidDel="0028549A">
          <w:delText xml:space="preserve"> About 80% of the SF</w:delText>
        </w:r>
        <w:r w:rsidRPr="0028549A" w:rsidDel="0028549A">
          <w:rPr>
            <w:vertAlign w:val="subscript"/>
            <w:rPrChange w:id="200" w:author="Muhammad Farasat Abbas" w:date="2024-03-20T10:52:00Z">
              <w:rPr/>
            </w:rPrChange>
          </w:rPr>
          <w:delText>6</w:delText>
        </w:r>
        <w:r w:rsidRPr="000D776F" w:rsidDel="0028549A">
          <w:delText xml:space="preserve"> produced is used in power systems. SF6 is also considered a greenhouse gas by the Kyoto Protocol </w:delText>
        </w:r>
      </w:del>
      <w:r w:rsidRPr="002B2BD4">
        <w:fldChar w:fldCharType="begin"/>
      </w:r>
      <w:r w:rsidR="009231E1">
        <w:instrText xml:space="preserve"> ADDIN EN.CITE &lt;EndNote&gt;&lt;Cite&gt;&lt;Author&gt;Billen&lt;/Author&gt;&lt;Year&gt;2020&lt;/Year&gt;&lt;RecNum&gt;9&lt;/RecNum&gt;&lt;DisplayText&gt;[2]&lt;/DisplayText&gt;&lt;record&gt;&lt;rec-number&gt;9&lt;/rec-number&gt;&lt;foreign-keys&gt;&lt;key app="EN" db-id="r05xs095xr9rs7e0esa5sw55rz0ztxw9drz9" timestamp="1704420633"&gt;9&lt;/key&gt;&lt;/foreign-keys&gt;&lt;ref-type name="Journal Article"&gt;17&lt;/ref-type&gt;&lt;contributors&gt;&lt;authors&gt;&lt;author&gt;Billen, Pieter&lt;/author&gt;&lt;author&gt;Maes, Ben&lt;/author&gt;&lt;author&gt;Larrain, Macarena&lt;/author&gt;&lt;author&gt;Braet, Johan&lt;/author&gt;&lt;/authors&gt;&lt;/contributors&gt;&lt;titles&gt;&lt;title&gt;Replacing SF6 in electrical gas-insulated switchgear: technological alternatives and potential life cycle greenhouse gas savings in an EU-28 perspective&lt;/title&gt;&lt;secondary-title&gt;Energies&lt;/secondary-title&gt;&lt;/titles&gt;&lt;periodical&gt;&lt;full-title&gt;Energies&lt;/full-title&gt;&lt;/periodical&gt;&lt;pages&gt;1807&lt;/pages&gt;&lt;volume&gt;13&lt;/volume&gt;&lt;number&gt;7&lt;/number&gt;&lt;dates&gt;&lt;year&gt;2020&lt;/year&gt;&lt;/dates&gt;&lt;isbn&gt;1996-1073&lt;/isbn&gt;&lt;urls&gt;&lt;/urls&gt;&lt;/record&gt;&lt;/Cite&gt;&lt;/EndNote&gt;</w:instrText>
      </w:r>
      <w:r w:rsidRPr="002B2BD4">
        <w:fldChar w:fldCharType="separate"/>
      </w:r>
      <w:r w:rsidR="009231E1">
        <w:rPr>
          <w:noProof/>
        </w:rPr>
        <w:t>[2]</w:t>
      </w:r>
      <w:r w:rsidRPr="002B2BD4">
        <w:fldChar w:fldCharType="end"/>
      </w:r>
      <w:r w:rsidRPr="000D776F">
        <w:t>. Therefore, it is important to replace the SF</w:t>
      </w:r>
      <w:r w:rsidRPr="0028549A">
        <w:rPr>
          <w:vertAlign w:val="subscript"/>
          <w:rPrChange w:id="201" w:author="Muhammad Farasat Abbas" w:date="2024-03-20T10:52:00Z">
            <w:rPr/>
          </w:rPrChange>
        </w:rPr>
        <w:t>6</w:t>
      </w:r>
      <w:r w:rsidRPr="000D776F">
        <w:t xml:space="preserve"> gas with a new </w:t>
      </w:r>
      <w:ins w:id="202" w:author="Muhammad Farasat Abbas" w:date="2024-03-20T10:52:00Z">
        <w:r w:rsidR="0028549A">
          <w:t xml:space="preserve">eco-friendly </w:t>
        </w:r>
      </w:ins>
      <w:r w:rsidRPr="000D776F">
        <w:t>gas</w:t>
      </w:r>
      <w:ins w:id="203" w:author="Muhammad Farasat Abbas" w:date="2024-03-20T10:52:00Z">
        <w:r w:rsidR="0028549A">
          <w:t xml:space="preserve"> </w:t>
        </w:r>
      </w:ins>
      <w:ins w:id="204" w:author="Muhammad Farasat Abbas" w:date="2024-03-20T10:53:00Z">
        <w:r w:rsidR="0028549A">
          <w:t>or gas mixtures with properties comparable to SF</w:t>
        </w:r>
        <w:r w:rsidR="0028549A" w:rsidRPr="0028549A">
          <w:rPr>
            <w:vertAlign w:val="subscript"/>
            <w:rPrChange w:id="205" w:author="Muhammad Farasat Abbas" w:date="2024-03-20T10:53:00Z">
              <w:rPr/>
            </w:rPrChange>
          </w:rPr>
          <w:t>6</w:t>
        </w:r>
      </w:ins>
      <w:del w:id="206" w:author="Muhammad Farasat Abbas" w:date="2024-03-20T10:52:00Z">
        <w:r w:rsidRPr="000D776F" w:rsidDel="0028549A">
          <w:delText xml:space="preserve"> to lower the carbon footprint and also to reduce the GWP index</w:delText>
        </w:r>
      </w:del>
      <w:del w:id="207" w:author="Muhammad Farasat Abbas" w:date="2024-03-20T10:53:00Z">
        <w:r w:rsidRPr="000D776F" w:rsidDel="0028549A">
          <w:delText>. Research is ongoing to find a suitable gas that has properties similar to SF</w:delText>
        </w:r>
        <w:r w:rsidRPr="002B2BD4" w:rsidDel="0028549A">
          <w:rPr>
            <w:vertAlign w:val="subscript"/>
          </w:rPr>
          <w:delText>6</w:delText>
        </w:r>
      </w:del>
      <w:r w:rsidRPr="000D776F">
        <w:t xml:space="preserve"> </w:t>
      </w:r>
      <w:r w:rsidRPr="002B2BD4">
        <w:fldChar w:fldCharType="begin"/>
      </w:r>
      <w:r w:rsidR="009231E1">
        <w:instrText xml:space="preserve"> ADDIN EN.CITE &lt;EndNote&gt;&lt;Cite&gt;&lt;Author&gt;Yuan&lt;/Author&gt;&lt;Year&gt;2020&lt;/Year&gt;&lt;RecNum&gt;19&lt;/RecNum&gt;&lt;DisplayText&gt;[3]&lt;/DisplayText&gt;&lt;record&gt;&lt;rec-number&gt;19&lt;/rec-number&gt;&lt;foreign-keys&gt;&lt;key app="EN" db-id="r05xs095xr9rs7e0esa5sw55rz0ztxw9drz9" timestamp="1704423372"&gt;19&lt;/key&gt;&lt;/foreign-keys&gt;&lt;ref-type name="Journal Article"&gt;17&lt;/ref-type&gt;&lt;contributors&gt;&lt;authors&gt;&lt;author&gt;Yuan, Xu-Chu&lt;/author&gt;&lt;author&gt;Li, Han-Wei&lt;/author&gt;&lt;author&gt;Abbas, MF&lt;/author&gt;&lt;author&gt;Li, Xiao-Ran&lt;/author&gt;&lt;author&gt;Wang, Zhen&lt;/author&gt;&lt;author&gt;Zhang, Guan-Jun&lt;/author&gt;&lt;author&gt;Sun, An-Bang&lt;/author&gt;&lt;/authors&gt;&lt;/contributors&gt;&lt;titles&gt;&lt;title&gt;A 3D numerical study of positive streamers interacting with localized plasma regions&lt;/title&gt;&lt;secondary-title&gt;Journal of Physics D: Applied Physics&lt;/secondary-title&gt;&lt;/titles&gt;&lt;periodical&gt;&lt;full-title&gt;Journal of Physics D: Applied Physics&lt;/full-title&gt;&lt;/periodical&gt;&lt;pages&gt;425204&lt;/pages&gt;&lt;volume&gt;53&lt;/volume&gt;&lt;number&gt;42&lt;/number&gt;&lt;dates&gt;&lt;year&gt;2020&lt;/year&gt;&lt;/dates&gt;&lt;isbn&gt;0022-3727&lt;/isbn&gt;&lt;urls&gt;&lt;/urls&gt;&lt;/record&gt;&lt;/Cite&gt;&lt;/EndNote&gt;</w:instrText>
      </w:r>
      <w:r w:rsidRPr="002B2BD4">
        <w:fldChar w:fldCharType="separate"/>
      </w:r>
      <w:r w:rsidR="009231E1">
        <w:rPr>
          <w:noProof/>
        </w:rPr>
        <w:t>[3]</w:t>
      </w:r>
      <w:r w:rsidRPr="002B2BD4">
        <w:fldChar w:fldCharType="end"/>
      </w:r>
      <w:r w:rsidRPr="000D776F">
        <w:t>.</w:t>
      </w:r>
      <w:del w:id="208" w:author="Muhammad Farasat Abbas" w:date="2024-03-20T10:53:00Z">
        <w:r w:rsidRPr="000D776F" w:rsidDel="0028549A">
          <w:delText xml:space="preserve"> Of the various alternative gases,</w:delText>
        </w:r>
      </w:del>
      <w:r w:rsidRPr="000D776F">
        <w:t xml:space="preserve"> CO</w:t>
      </w:r>
      <w:r w:rsidRPr="002B2BD4">
        <w:rPr>
          <w:vertAlign w:val="subscript"/>
        </w:rPr>
        <w:t>2</w:t>
      </w:r>
      <w:r w:rsidRPr="000D776F">
        <w:t xml:space="preserve"> plays an important role in switching performance and has a promising SF</w:t>
      </w:r>
      <w:r w:rsidRPr="0028549A">
        <w:rPr>
          <w:vertAlign w:val="subscript"/>
          <w:rPrChange w:id="209" w:author="Muhammad Farasat Abbas" w:date="2024-03-20T10:53:00Z">
            <w:rPr/>
          </w:rPrChange>
        </w:rPr>
        <w:t>6</w:t>
      </w:r>
      <w:r w:rsidRPr="000D776F">
        <w:t xml:space="preserve"> replacement capability either in pure form or mixed with other materials such as C</w:t>
      </w:r>
      <w:r w:rsidRPr="002B2BD4">
        <w:rPr>
          <w:vertAlign w:val="subscript"/>
        </w:rPr>
        <w:t>4</w:t>
      </w:r>
      <w:r w:rsidRPr="000D776F">
        <w:t>F</w:t>
      </w:r>
      <w:r w:rsidRPr="002B2BD4">
        <w:rPr>
          <w:vertAlign w:val="subscript"/>
        </w:rPr>
        <w:t>7</w:t>
      </w:r>
      <w:r w:rsidRPr="000D776F">
        <w:t>N, CF</w:t>
      </w:r>
      <w:r w:rsidRPr="002B2BD4">
        <w:rPr>
          <w:vertAlign w:val="subscript"/>
        </w:rPr>
        <w:t>3</w:t>
      </w:r>
      <w:r w:rsidRPr="000D776F">
        <w:t>I or C</w:t>
      </w:r>
      <w:r w:rsidRPr="002B2BD4">
        <w:rPr>
          <w:vertAlign w:val="subscript"/>
        </w:rPr>
        <w:t>5</w:t>
      </w:r>
      <w:r w:rsidRPr="000D776F">
        <w:t>F</w:t>
      </w:r>
      <w:r w:rsidRPr="002B2BD4">
        <w:rPr>
          <w:vertAlign w:val="subscript"/>
        </w:rPr>
        <w:t>10</w:t>
      </w:r>
      <w:r w:rsidRPr="000D776F">
        <w:t>O</w:t>
      </w:r>
      <w:ins w:id="210" w:author="Tahir Nisar" w:date="2024-04-05T14:21:00Z">
        <w:r w:rsidR="00CD2439">
          <w:t xml:space="preserve"> </w:t>
        </w:r>
      </w:ins>
      <w:ins w:id="211" w:author="Muhammad Farasat Abbas" w:date="2024-03-20T10:53:00Z">
        <w:del w:id="212" w:author="Tahir Nisar" w:date="2024-04-05T14:21:00Z">
          <w:r w:rsidR="0028549A" w:rsidDel="00CD2439">
            <w:delText xml:space="preserve"> </w:delText>
          </w:r>
        </w:del>
      </w:ins>
      <w:ins w:id="213" w:author="Muhammad Farasat Abbas" w:date="2024-03-20T10:54:00Z">
        <w:del w:id="214" w:author="Tahir Nisar" w:date="2024-04-05T14:21:00Z">
          <w:r w:rsidR="0028549A" w:rsidRPr="0028549A" w:rsidDel="00CD2439">
            <w:rPr>
              <w:highlight w:val="yellow"/>
              <w:rPrChange w:id="215" w:author="Muhammad Farasat Abbas" w:date="2024-03-20T10:54:00Z">
                <w:rPr/>
              </w:rPrChange>
            </w:rPr>
            <w:delText>{</w:delText>
          </w:r>
        </w:del>
      </w:ins>
      <w:ins w:id="216" w:author="Muhammad Farasat Abbas" w:date="2024-03-20T10:53:00Z">
        <w:del w:id="217" w:author="Tahir Nisar" w:date="2024-04-05T14:21:00Z">
          <w:r w:rsidR="0028549A" w:rsidRPr="0028549A" w:rsidDel="00CD2439">
            <w:rPr>
              <w:highlight w:val="yellow"/>
              <w:rPrChange w:id="218" w:author="Muhammad Farasat Abbas" w:date="2024-03-20T10:54:00Z">
                <w:rPr/>
              </w:rPrChange>
            </w:rPr>
            <w:delText>reference</w:delText>
          </w:r>
        </w:del>
      </w:ins>
      <w:ins w:id="219" w:author="Muhammad Farasat Abbas" w:date="2024-03-20T10:54:00Z">
        <w:del w:id="220" w:author="Tahir Nisar" w:date="2024-04-05T14:21:00Z">
          <w:r w:rsidR="0028549A" w:rsidRPr="0028549A" w:rsidDel="00CD2439">
            <w:rPr>
              <w:highlight w:val="yellow"/>
              <w:rPrChange w:id="221" w:author="Muhammad Farasat Abbas" w:date="2024-03-20T10:54:00Z">
                <w:rPr/>
              </w:rPrChange>
            </w:rPr>
            <w:delText>}</w:delText>
          </w:r>
        </w:del>
      </w:ins>
      <w:del w:id="222" w:author="Muhammad Farasat Abbas" w:date="2024-03-20T10:54:00Z">
        <w:r w:rsidRPr="000D776F" w:rsidDel="0028549A">
          <w:delText xml:space="preserve">. The reason is due to the fact that an insulating gas must have high electric field strength, low GWP index, low boiling point, low toxicity, non-reactive, and no ozone-depleting characteristics </w:delText>
        </w:r>
      </w:del>
      <w:r w:rsidRPr="002B2BD4">
        <w:fldChar w:fldCharType="begin"/>
      </w:r>
      <w:r w:rsidR="009231E1">
        <w:instrText xml:space="preserve"> ADDIN EN.CITE &lt;EndNote&gt;&lt;Cite&gt;&lt;Author&gt;Zhang&lt;/Author&gt;&lt;Year&gt;2020&lt;/Year&gt;&lt;RecNum&gt;11&lt;/RecNum&gt;&lt;DisplayText&gt;[4]&lt;/DisplayText&gt;&lt;record&gt;&lt;rec-number&gt;11&lt;/rec-number&gt;&lt;foreign-keys&gt;&lt;key app="EN" db-id="r05xs095xr9rs7e0esa5sw55rz0ztxw9drz9" timestamp="1704420981"&gt;11&lt;/key&gt;&lt;/foreign-keys&gt;&lt;ref-type name="Journal Article"&gt;17&lt;/ref-type&gt;&lt;contributors&gt;&lt;authors&gt;&lt;author&gt;Zhang, Boya&lt;/author&gt;&lt;author&gt;Xiong, Jiayu&lt;/author&gt;&lt;author&gt;Chen, Li&lt;/author&gt;&lt;author&gt;Li, Xingwen&lt;/author&gt;&lt;author&gt;Murphy, Anthony B&lt;/author&gt;&lt;/authors&gt;&lt;/contributors&gt;&lt;titles&gt;&lt;title&gt;Fundamental physicochemical properties of SF6-alternative gases: a review of recent progress&lt;/title&gt;&lt;secondary-title&gt;Journal of Physics D: Applied Physics&lt;/secondary-title&gt;&lt;/titles&gt;&lt;periodical&gt;&lt;full-title&gt;Journal of Physics D: Applied Physics&lt;/full-title&gt;&lt;/periodical&gt;&lt;pages&gt;173001&lt;/pages&gt;&lt;volume&gt;53&lt;/volume&gt;&lt;number&gt;17&lt;/number&gt;&lt;dates&gt;&lt;year&gt;2020&lt;/year&gt;&lt;/dates&gt;&lt;isbn&gt;0022-3727&lt;/isbn&gt;&lt;urls&gt;&lt;/urls&gt;&lt;/record&gt;&lt;/Cite&gt;&lt;/EndNote&gt;</w:instrText>
      </w:r>
      <w:r w:rsidRPr="002B2BD4">
        <w:fldChar w:fldCharType="separate"/>
      </w:r>
      <w:r w:rsidR="009231E1">
        <w:rPr>
          <w:noProof/>
        </w:rPr>
        <w:t>[4]</w:t>
      </w:r>
      <w:r w:rsidRPr="002B2BD4">
        <w:fldChar w:fldCharType="end"/>
      </w:r>
      <w:del w:id="223" w:author="Muhammad Farasat Abbas" w:date="2024-03-20T10:55:00Z">
        <w:r w:rsidRPr="000D776F" w:rsidDel="0028549A">
          <w:delText xml:space="preserve">. </w:delText>
        </w:r>
      </w:del>
    </w:p>
    <w:p w14:paraId="6D9AB2E1" w14:textId="03ED6F85" w:rsidR="005B6C8E" w:rsidRDefault="000A339C" w:rsidP="00630E81">
      <w:pPr>
        <w:pStyle w:val="Text"/>
        <w:rPr>
          <w:ins w:id="224" w:author="Tahir Nisar" w:date="2024-04-05T14:21:00Z"/>
        </w:rPr>
      </w:pPr>
      <w:del w:id="225" w:author="Muhammad Farasat Abbas" w:date="2024-03-20T10:55:00Z">
        <w:r w:rsidRPr="000D776F" w:rsidDel="0028549A">
          <w:delText>Literature has shown the different studies on the breakdown characteristics of CO</w:delText>
        </w:r>
        <w:r w:rsidRPr="002B2BD4" w:rsidDel="0028549A">
          <w:rPr>
            <w:vertAlign w:val="subscript"/>
          </w:rPr>
          <w:delText>2</w:delText>
        </w:r>
        <w:r w:rsidRPr="000D776F" w:rsidDel="0028549A">
          <w:delText xml:space="preserve">, including the breakdown characteristics, streamer discharge characteristics, analysis of swarm parameters, partial discharge </w:delText>
        </w:r>
      </w:del>
      <w:del w:id="226" w:author="Muhammad Farasat Abbas" w:date="2024-03-20T10:54:00Z">
        <w:r w:rsidRPr="000D776F" w:rsidDel="0028549A">
          <w:delText>behaviour</w:delText>
        </w:r>
      </w:del>
      <w:del w:id="227" w:author="Muhammad Farasat Abbas" w:date="2024-03-20T10:55:00Z">
        <w:r w:rsidRPr="000D776F" w:rsidDel="0028549A">
          <w:delText xml:space="preserve">, surface roughness and dielectric coating, surface streamer interaction and breakdown in GIS (Gas Insulated Switchgear) </w:delText>
        </w:r>
      </w:del>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w:t>
      </w:r>
    </w:p>
    <w:p w14:paraId="32DE77F9" w14:textId="7EF580AB" w:rsidR="00913FA0" w:rsidDel="003C765D" w:rsidRDefault="007A5439" w:rsidP="007574AB">
      <w:pPr>
        <w:pStyle w:val="Text"/>
        <w:rPr>
          <w:del w:id="228" w:author="Tahir Nisar [2]" w:date="2024-05-05T03:51:00Z"/>
        </w:rPr>
      </w:pPr>
      <w:ins w:id="229" w:author="Tahir Nisar" w:date="2024-04-05T14:29:00Z">
        <w:r w:rsidRPr="007574AB">
          <w:t>The literatu</w:t>
        </w:r>
        <w:r w:rsidR="00EC598A" w:rsidRPr="005C3F8D">
          <w:t>r</w:t>
        </w:r>
        <w:r w:rsidRPr="00ED4113">
          <w:t>e has shown</w:t>
        </w:r>
      </w:ins>
      <w:ins w:id="230" w:author="Tahir Nisar" w:date="2024-04-05T14:27:00Z">
        <w:del w:id="231" w:author="Tahir Nisar [2]" w:date="2024-05-05T13:12:00Z">
          <w:r w:rsidR="00F4096E" w:rsidRPr="00ED4113" w:rsidDel="001F320C">
            <w:delText xml:space="preserve"> </w:delText>
          </w:r>
          <w:r w:rsidR="003A0A0E" w:rsidRPr="00ED4113" w:rsidDel="001F320C">
            <w:delText>different</w:delText>
          </w:r>
        </w:del>
        <w:r w:rsidR="003A0A0E" w:rsidRPr="00ED4113">
          <w:t xml:space="preserve"> </w:t>
        </w:r>
      </w:ins>
      <w:ins w:id="232" w:author="Tahir Nisar [2]" w:date="2024-05-05T15:12:00Z">
        <w:r w:rsidR="00124273">
          <w:t xml:space="preserve">different </w:t>
        </w:r>
      </w:ins>
      <w:ins w:id="233" w:author="Tahir Nisar" w:date="2024-04-05T14:27:00Z">
        <w:r w:rsidR="003A0A0E" w:rsidRPr="00ED4113">
          <w:t>autho</w:t>
        </w:r>
        <w:r w:rsidR="00B40E5D" w:rsidRPr="00ED4113">
          <w:t>r</w:t>
        </w:r>
        <w:r w:rsidR="003A0A0E" w:rsidRPr="00ED4113">
          <w:t xml:space="preserve">s have </w:t>
        </w:r>
      </w:ins>
      <w:ins w:id="234" w:author="Tahir Nisar [2]" w:date="2024-05-05T13:16:00Z">
        <w:r w:rsidR="00E274AD" w:rsidRPr="00ED4113">
          <w:rPr>
            <w:rPrChange w:id="235" w:author="Tahir Nisar [2]" w:date="2024-05-05T13:16:00Z">
              <w:rPr>
                <w:highlight w:val="yellow"/>
              </w:rPr>
            </w:rPrChange>
          </w:rPr>
          <w:t xml:space="preserve">carried out </w:t>
        </w:r>
      </w:ins>
      <w:ins w:id="236" w:author="Tahir Nisar" w:date="2024-04-05T14:27:00Z">
        <w:del w:id="237" w:author="Tahir Nisar [2]" w:date="2024-05-05T13:16:00Z">
          <w:r w:rsidR="002B4ADA" w:rsidRPr="007574AB" w:rsidDel="00E274AD">
            <w:delText xml:space="preserve">performed </w:delText>
          </w:r>
        </w:del>
      </w:ins>
      <w:ins w:id="238" w:author="Tahir Nisar [2]" w:date="2024-05-05T03:52:00Z">
        <w:r w:rsidR="00EE3AF5" w:rsidRPr="005C3F8D">
          <w:t xml:space="preserve">streamer discharge </w:t>
        </w:r>
      </w:ins>
      <w:ins w:id="239" w:author="Tahir Nisar" w:date="2024-04-05T14:28:00Z">
        <w:r w:rsidR="00101006" w:rsidRPr="00ED4113">
          <w:t>experiments</w:t>
        </w:r>
        <w:r w:rsidR="009824C1" w:rsidRPr="00ED4113">
          <w:t xml:space="preserve"> </w:t>
        </w:r>
        <w:r w:rsidR="000F42E6" w:rsidRPr="00ED4113">
          <w:t>based on the</w:t>
        </w:r>
        <w:r w:rsidR="00363C31" w:rsidRPr="00ED4113">
          <w:t xml:space="preserve"> CO</w:t>
        </w:r>
        <w:r w:rsidR="00363C31" w:rsidRPr="00ED4113">
          <w:rPr>
            <w:vertAlign w:val="subscript"/>
            <w:rPrChange w:id="240" w:author="Tahir Nisar [2]" w:date="2024-05-05T13:16:00Z">
              <w:rPr/>
            </w:rPrChange>
          </w:rPr>
          <w:t>2</w:t>
        </w:r>
        <w:r w:rsidR="00363C31" w:rsidRPr="007574AB">
          <w:t xml:space="preserve"> </w:t>
        </w:r>
      </w:ins>
      <w:ins w:id="241" w:author="Tahir Nisar" w:date="2024-04-05T14:29:00Z">
        <w:r w:rsidR="00223674" w:rsidRPr="005C3F8D">
          <w:t>mixed gases.</w:t>
        </w:r>
        <w:r w:rsidR="00230CA0">
          <w:t xml:space="preserve"> </w:t>
        </w:r>
      </w:ins>
      <w:ins w:id="242" w:author="Tahir Nisar" w:date="2024-04-05T15:40:00Z">
        <w:r w:rsidR="00DE3F77" w:rsidRPr="001C1EF4">
          <w:rPr>
            <w:highlight w:val="yellow"/>
            <w:rPrChange w:id="243" w:author="Tahir Nisar [2]" w:date="2024-05-05T15:03:00Z">
              <w:rPr/>
            </w:rPrChange>
          </w:rPr>
          <w:t>Lin et a</w:t>
        </w:r>
        <w:r w:rsidR="000F248E" w:rsidRPr="001C1EF4">
          <w:rPr>
            <w:highlight w:val="yellow"/>
            <w:rPrChange w:id="244" w:author="Tahir Nisar [2]" w:date="2024-05-05T15:03:00Z">
              <w:rPr/>
            </w:rPrChange>
          </w:rPr>
          <w:t>l</w:t>
        </w:r>
        <w:r w:rsidR="00DE3F77" w:rsidRPr="001C1EF4">
          <w:rPr>
            <w:highlight w:val="yellow"/>
            <w:rPrChange w:id="245" w:author="Tahir Nisar [2]" w:date="2024-05-05T15:03:00Z">
              <w:rPr/>
            </w:rPrChange>
          </w:rPr>
          <w:t>.</w:t>
        </w:r>
      </w:ins>
      <w:ins w:id="246" w:author="Tahir Nisar" w:date="2024-04-05T15:42:00Z">
        <w:r w:rsidR="008466B0">
          <w:t xml:space="preserve"> performed the experiment on the </w:t>
        </w:r>
      </w:ins>
      <w:ins w:id="247" w:author="Tahir Nisar" w:date="2024-04-05T15:45:00Z">
        <w:r w:rsidR="00AE1C5D">
          <w:t xml:space="preserve">positive streamer discharge </w:t>
        </w:r>
        <w:r w:rsidR="003048EA">
          <w:t>under AC and DC</w:t>
        </w:r>
      </w:ins>
      <w:ins w:id="248" w:author="Tahir Nisar" w:date="2024-04-05T15:53:00Z">
        <w:r w:rsidR="001B1B0F">
          <w:t xml:space="preserve"> </w:t>
        </w:r>
      </w:ins>
      <w:ins w:id="249" w:author="Tahir Nisar" w:date="2024-04-05T15:54:00Z">
        <w:r w:rsidR="005A27D0">
          <w:t>composite</w:t>
        </w:r>
      </w:ins>
      <w:ins w:id="250" w:author="Tahir Nisar" w:date="2024-04-05T15:46:00Z">
        <w:r w:rsidR="00BA7353">
          <w:t xml:space="preserve"> voltage</w:t>
        </w:r>
        <w:r w:rsidR="00925F9C">
          <w:t>.</w:t>
        </w:r>
      </w:ins>
      <w:ins w:id="251" w:author="Tahir Nisar" w:date="2024-04-05T15:47:00Z">
        <w:r w:rsidR="00867618">
          <w:t xml:space="preserve"> </w:t>
        </w:r>
      </w:ins>
      <w:ins w:id="252" w:author="Tahir Nisar" w:date="2024-04-05T15:48:00Z">
        <w:r w:rsidR="00947150">
          <w:t xml:space="preserve">The </w:t>
        </w:r>
        <w:r w:rsidR="001C4404">
          <w:t xml:space="preserve">key </w:t>
        </w:r>
        <w:r w:rsidR="00BA733E">
          <w:t>characteristics</w:t>
        </w:r>
        <w:r w:rsidR="001C4404">
          <w:t xml:space="preserve"> of </w:t>
        </w:r>
        <w:r w:rsidR="00F91666">
          <w:t>th</w:t>
        </w:r>
        <w:r w:rsidR="000D6073">
          <w:t xml:space="preserve">e </w:t>
        </w:r>
        <w:r w:rsidR="00A139AD">
          <w:t xml:space="preserve">positive streamer including </w:t>
        </w:r>
        <w:r w:rsidR="00AF32EE">
          <w:t>streamer propagation, streamer vel</w:t>
        </w:r>
      </w:ins>
      <w:ins w:id="253" w:author="Tahir Nisar" w:date="2024-04-05T15:49:00Z">
        <w:r w:rsidR="00AF32EE">
          <w:t xml:space="preserve">ocity </w:t>
        </w:r>
      </w:ins>
      <w:ins w:id="254" w:author="Tahir Nisar" w:date="2024-04-05T15:50:00Z">
        <w:r w:rsidR="00F95396">
          <w:t xml:space="preserve">and luminous </w:t>
        </w:r>
        <w:r w:rsidR="00136FC3">
          <w:t>in</w:t>
        </w:r>
      </w:ins>
      <w:ins w:id="255" w:author="Tahir Nisar" w:date="2024-04-05T15:51:00Z">
        <w:r w:rsidR="00136FC3">
          <w:t>tensity</w:t>
        </w:r>
        <w:r w:rsidR="00BD1EBB">
          <w:t xml:space="preserve"> </w:t>
        </w:r>
        <w:r w:rsidR="00381141">
          <w:t>have discussed i</w:t>
        </w:r>
      </w:ins>
      <w:ins w:id="256" w:author="Tahir Nisar" w:date="2024-04-05T16:36:00Z">
        <w:r w:rsidR="00BC1B38">
          <w:t>n detail</w:t>
        </w:r>
      </w:ins>
      <w:ins w:id="257" w:author="Tahir Nisar" w:date="2024-04-05T15:52:00Z">
        <w:r w:rsidR="00C86A08">
          <w:t xml:space="preserve">. The experiment </w:t>
        </w:r>
      </w:ins>
      <w:ins w:id="258" w:author="Tahir Nisar" w:date="2024-04-05T15:53:00Z">
        <w:r w:rsidR="00C86A08">
          <w:t>results have proved that</w:t>
        </w:r>
      </w:ins>
      <w:ins w:id="259" w:author="Tahir Nisar" w:date="2024-04-05T15:54:00Z">
        <w:r w:rsidR="009F36F8">
          <w:t xml:space="preserve"> </w:t>
        </w:r>
        <w:r w:rsidR="00D472D7">
          <w:t xml:space="preserve">the </w:t>
        </w:r>
        <w:r w:rsidR="009F36F8">
          <w:t xml:space="preserve">positive </w:t>
        </w:r>
        <w:r w:rsidR="00D472D7">
          <w:t xml:space="preserve">streamer </w:t>
        </w:r>
        <w:r w:rsidR="00A97F07">
          <w:t xml:space="preserve">discharge </w:t>
        </w:r>
        <w:r w:rsidR="00FB48C0">
          <w:t>characteristics</w:t>
        </w:r>
        <w:r w:rsidR="00B4395B">
          <w:t xml:space="preserve"> </w:t>
        </w:r>
      </w:ins>
      <w:ins w:id="260" w:author="Tahir Nisar" w:date="2024-04-05T15:55:00Z">
        <w:r w:rsidR="00B4395B">
          <w:t xml:space="preserve">under the </w:t>
        </w:r>
      </w:ins>
      <w:ins w:id="261" w:author="Tahir Nisar" w:date="2024-04-05T15:56:00Z">
        <w:r w:rsidR="007F1E3A">
          <w:t>AC and</w:t>
        </w:r>
        <w:r w:rsidR="008C5AA6">
          <w:t xml:space="preserve"> </w:t>
        </w:r>
      </w:ins>
      <w:ins w:id="262" w:author="Tahir Nisar" w:date="2024-04-05T15:55:00Z">
        <w:r w:rsidR="00B4395B">
          <w:t xml:space="preserve">DC composite voltage </w:t>
        </w:r>
      </w:ins>
      <w:ins w:id="263" w:author="Tahir Nisar" w:date="2024-04-05T16:36:00Z">
        <w:r w:rsidR="00041E47">
          <w:t>are</w:t>
        </w:r>
      </w:ins>
      <w:ins w:id="264" w:author="Tahir Nisar" w:date="2024-04-05T15:55:00Z">
        <w:r w:rsidR="00B4395B">
          <w:t xml:space="preserve"> </w:t>
        </w:r>
        <w:r w:rsidR="000940DF">
          <w:t>different from</w:t>
        </w:r>
      </w:ins>
      <w:ins w:id="265" w:author="Tahir Nisar" w:date="2024-04-05T15:54:00Z">
        <w:r w:rsidR="008177B7">
          <w:t xml:space="preserve"> </w:t>
        </w:r>
      </w:ins>
      <w:ins w:id="266" w:author="Tahir Nisar" w:date="2024-04-05T16:36:00Z">
        <w:r w:rsidR="00916665">
          <w:t>th</w:t>
        </w:r>
      </w:ins>
      <w:ins w:id="267" w:author="Tahir Nisar" w:date="2024-04-05T16:37:00Z">
        <w:r w:rsidR="00916665">
          <w:t xml:space="preserve">e </w:t>
        </w:r>
      </w:ins>
      <w:ins w:id="268" w:author="Tahir Nisar" w:date="2024-04-05T15:56:00Z">
        <w:r w:rsidR="008C5AA6">
          <w:t>pure DC voltage.</w:t>
        </w:r>
        <w:r w:rsidR="005A349D">
          <w:t xml:space="preserve"> The</w:t>
        </w:r>
      </w:ins>
      <w:ins w:id="269" w:author="Tahir Nisar" w:date="2024-04-05T15:57:00Z">
        <w:r w:rsidR="004C6391">
          <w:t xml:space="preserve"> positive </w:t>
        </w:r>
        <w:r w:rsidR="00AC26F5">
          <w:t>streamer</w:t>
        </w:r>
        <w:r w:rsidR="0075704D">
          <w:t xml:space="preserve"> discharge is </w:t>
        </w:r>
        <w:r w:rsidR="00CA7FF3">
          <w:t xml:space="preserve">dependent on the </w:t>
        </w:r>
        <w:r w:rsidR="00972BD1">
          <w:t>phase of the applied voltage</w:t>
        </w:r>
      </w:ins>
      <w:ins w:id="270" w:author="Tahir Nisar" w:date="2024-04-05T15:40:00Z">
        <w:r w:rsidR="00DE3F77">
          <w:t xml:space="preserve"> </w:t>
        </w:r>
      </w:ins>
      <w:r w:rsidR="00DE3F77">
        <w:fldChar w:fldCharType="begin"/>
      </w:r>
      <w:r w:rsidR="009231E1">
        <w:instrText xml:space="preserve"> ADDIN EN.CITE &lt;EndNote&gt;&lt;Cite&gt;&lt;Author&gt;Lin&lt;/Author&gt;&lt;Year&gt;2023&lt;/Year&gt;&lt;RecNum&gt;52&lt;/RecNum&gt;&lt;DisplayText&gt;[6]&lt;/DisplayText&gt;&lt;record&gt;&lt;rec-number&gt;52&lt;/rec-number&gt;&lt;foreign-keys&gt;&lt;key app="EN" db-id="r05xs095xr9rs7e0esa5sw55rz0ztxw9drz9" timestamp="1712313575"&gt;52&lt;/key&gt;&lt;/foreign-keys&gt;&lt;ref-type name="Journal Article"&gt;17&lt;/ref-type&gt;&lt;contributors&gt;&lt;authors&gt;&lt;author&gt;Lin, Lin&lt;/author&gt;&lt;author&gt;Meng, Xiaobo&lt;/author&gt;&lt;author&gt;Mei, Hongwei&lt;/author&gt;&lt;author&gt;Wang, Liming&lt;/author&gt;&lt;/authors&gt;&lt;/contributors&gt;&lt;titles&gt;&lt;title&gt;Influence of AC and DC composite voltage on positive streamer discharge&lt;/title&gt;&lt;secondary-title&gt;IEEE Transactions on Dielectrics and Electrical Insulation&lt;/secondary-title&gt;&lt;/titles&gt;&lt;periodical&gt;&lt;full-title&gt;IEEE Transactions on Dielectrics and Electrical Insulation&lt;/full-title&gt;&lt;/periodical&gt;&lt;dates&gt;&lt;year&gt;2023&lt;/year&gt;&lt;/dates&gt;&lt;isbn&gt;1070-9878&lt;/isbn&gt;&lt;urls&gt;&lt;/urls&gt;&lt;/record&gt;&lt;/Cite&gt;&lt;/EndNote&gt;</w:instrText>
      </w:r>
      <w:r w:rsidR="00DE3F77">
        <w:fldChar w:fldCharType="separate"/>
      </w:r>
      <w:r w:rsidR="009231E1">
        <w:rPr>
          <w:noProof/>
        </w:rPr>
        <w:t>[6]</w:t>
      </w:r>
      <w:r w:rsidR="00DE3F77">
        <w:fldChar w:fldCharType="end"/>
      </w:r>
      <w:ins w:id="271" w:author="Tahir Nisar" w:date="2024-04-05T15:52:00Z">
        <w:r w:rsidR="00221C2B">
          <w:t>.</w:t>
        </w:r>
      </w:ins>
      <w:ins w:id="272" w:author="Tahir Nisar" w:date="2024-04-05T16:01:00Z">
        <w:r w:rsidR="004D01D9">
          <w:t xml:space="preserve"> </w:t>
        </w:r>
        <w:r w:rsidR="004D01D9" w:rsidRPr="00B270C0">
          <w:rPr>
            <w:highlight w:val="yellow"/>
            <w:rPrChange w:id="273" w:author="Tahir Nisar [2]" w:date="2024-05-05T15:03:00Z">
              <w:rPr/>
            </w:rPrChange>
          </w:rPr>
          <w:t>Kumar et al.</w:t>
        </w:r>
        <w:r w:rsidR="004D01D9">
          <w:t xml:space="preserve"> </w:t>
        </w:r>
        <w:r w:rsidR="00CE15F6">
          <w:t>al</w:t>
        </w:r>
        <w:r w:rsidR="0004186E">
          <w:t xml:space="preserve">so performed the </w:t>
        </w:r>
        <w:r w:rsidR="00815C72">
          <w:t>exper</w:t>
        </w:r>
        <w:r w:rsidR="00473BE3">
          <w:t>iment</w:t>
        </w:r>
      </w:ins>
      <w:ins w:id="274" w:author="Tahir Nisar" w:date="2024-04-05T16:02:00Z">
        <w:r w:rsidR="000D7EA0">
          <w:t xml:space="preserve"> on </w:t>
        </w:r>
        <w:r w:rsidR="008D198C">
          <w:t>CO</w:t>
        </w:r>
        <w:r w:rsidR="008D198C" w:rsidRPr="008D198C">
          <w:rPr>
            <w:vertAlign w:val="subscript"/>
            <w:rPrChange w:id="275" w:author="Tahir Nisar" w:date="2024-04-05T16:02:00Z">
              <w:rPr/>
            </w:rPrChange>
          </w:rPr>
          <w:t>2</w:t>
        </w:r>
        <w:r w:rsidR="008D198C">
          <w:t>/O</w:t>
        </w:r>
        <w:r w:rsidR="008D198C" w:rsidRPr="008D198C">
          <w:rPr>
            <w:vertAlign w:val="subscript"/>
            <w:rPrChange w:id="276" w:author="Tahir Nisar" w:date="2024-04-05T16:02:00Z">
              <w:rPr/>
            </w:rPrChange>
          </w:rPr>
          <w:t>2</w:t>
        </w:r>
      </w:ins>
      <w:ins w:id="277" w:author="Tahir Nisar" w:date="2024-04-05T16:01:00Z">
        <w:r w:rsidR="000A50D7">
          <w:t xml:space="preserve"> </w:t>
        </w:r>
      </w:ins>
      <w:ins w:id="278" w:author="Tahir Nisar" w:date="2024-04-05T16:02:00Z">
        <w:r w:rsidR="00515496">
          <w:t xml:space="preserve">under </w:t>
        </w:r>
        <w:r w:rsidR="004B5E40">
          <w:t xml:space="preserve">AC, DC and </w:t>
        </w:r>
        <w:r w:rsidR="00F92106">
          <w:t>impulse applied voltage</w:t>
        </w:r>
      </w:ins>
      <w:ins w:id="279" w:author="Tahir Nisar" w:date="2024-04-05T16:04:00Z">
        <w:r w:rsidR="00CF296A">
          <w:t xml:space="preserve"> in </w:t>
        </w:r>
      </w:ins>
      <w:ins w:id="280" w:author="Tahir Nisar" w:date="2024-04-05T16:05:00Z">
        <w:r w:rsidR="00CB7400">
          <w:t xml:space="preserve">a weak and </w:t>
        </w:r>
        <w:r w:rsidR="005D4754">
          <w:t xml:space="preserve">strong </w:t>
        </w:r>
      </w:ins>
      <w:ins w:id="281" w:author="Tahir Nisar" w:date="2024-04-05T16:07:00Z">
        <w:r w:rsidR="006B30DC">
          <w:t>non-</w:t>
        </w:r>
      </w:ins>
      <w:ins w:id="282" w:author="Tahir Nisar" w:date="2024-04-05T16:05:00Z">
        <w:r w:rsidR="00927753">
          <w:t>unifo</w:t>
        </w:r>
        <w:r w:rsidR="00862D7C">
          <w:t>r</w:t>
        </w:r>
        <w:r w:rsidR="008564C6">
          <w:t xml:space="preserve">m </w:t>
        </w:r>
        <w:r w:rsidR="00554C36">
          <w:t>electric field</w:t>
        </w:r>
      </w:ins>
      <w:ins w:id="283" w:author="Tahir Nisar" w:date="2024-04-05T16:13:00Z">
        <w:r w:rsidR="00F90E04">
          <w:t xml:space="preserve"> at 0.1 to 1 MPa </w:t>
        </w:r>
        <w:r w:rsidR="00300F5C">
          <w:t>of the applied pressure</w:t>
        </w:r>
      </w:ins>
      <w:ins w:id="284" w:author="Tahir Nisar" w:date="2024-04-05T16:02:00Z">
        <w:r w:rsidR="00F92106">
          <w:t>.</w:t>
        </w:r>
      </w:ins>
      <w:ins w:id="285" w:author="Tahir Nisar" w:date="2024-04-05T16:05:00Z">
        <w:r w:rsidR="00862D7C">
          <w:t xml:space="preserve"> </w:t>
        </w:r>
        <w:r w:rsidR="00415454">
          <w:t xml:space="preserve">The </w:t>
        </w:r>
        <w:r w:rsidR="005D6D0C">
          <w:t xml:space="preserve">results of this experiment </w:t>
        </w:r>
      </w:ins>
      <w:ins w:id="286" w:author="Tahir Nisar" w:date="2024-04-05T16:06:00Z">
        <w:r w:rsidR="00630A5D">
          <w:t>have shown that</w:t>
        </w:r>
      </w:ins>
      <w:ins w:id="287" w:author="Tahir Nisar" w:date="2024-04-05T16:07:00Z">
        <w:r w:rsidR="00BE6171">
          <w:t xml:space="preserve"> in</w:t>
        </w:r>
      </w:ins>
      <w:ins w:id="288" w:author="Tahir Nisar" w:date="2024-04-05T16:06:00Z">
        <w:r w:rsidR="00763FD4">
          <w:t xml:space="preserve"> </w:t>
        </w:r>
      </w:ins>
      <w:ins w:id="289" w:author="Tahir Nisar" w:date="2024-04-05T16:07:00Z">
        <w:r w:rsidR="003D1C12">
          <w:t>a</w:t>
        </w:r>
      </w:ins>
      <w:ins w:id="290" w:author="Tahir Nisar" w:date="2024-04-05T16:06:00Z">
        <w:r w:rsidR="00763FD4">
          <w:t xml:space="preserve"> </w:t>
        </w:r>
      </w:ins>
      <w:ins w:id="291" w:author="Tahir Nisar" w:date="2024-04-05T16:07:00Z">
        <w:r w:rsidR="002A0569">
          <w:t>weak</w:t>
        </w:r>
        <w:r w:rsidR="004C04C7">
          <w:t xml:space="preserve"> non-un</w:t>
        </w:r>
        <w:r w:rsidR="00E16B1B">
          <w:t>i</w:t>
        </w:r>
        <w:r w:rsidR="004C04C7">
          <w:t xml:space="preserve">form </w:t>
        </w:r>
        <w:r w:rsidR="002A0569">
          <w:t>electric field</w:t>
        </w:r>
      </w:ins>
      <w:ins w:id="292" w:author="Tahir Nisar" w:date="2024-04-05T16:08:00Z">
        <w:r w:rsidR="006E5529">
          <w:t>,</w:t>
        </w:r>
      </w:ins>
      <w:ins w:id="293" w:author="Tahir Nisar" w:date="2024-04-05T16:07:00Z">
        <w:r w:rsidR="002A0569">
          <w:t xml:space="preserve"> the</w:t>
        </w:r>
      </w:ins>
      <w:ins w:id="294" w:author="Tahir Nisar" w:date="2024-04-05T16:08:00Z">
        <w:r w:rsidR="006E5529">
          <w:t xml:space="preserve"> b</w:t>
        </w:r>
        <w:r w:rsidR="00D8363C">
          <w:t xml:space="preserve">reakdown </w:t>
        </w:r>
      </w:ins>
      <w:ins w:id="295" w:author="Tahir Nisar" w:date="2024-04-05T16:09:00Z">
        <w:r w:rsidR="001B21DA">
          <w:t xml:space="preserve">electric </w:t>
        </w:r>
      </w:ins>
      <w:ins w:id="296" w:author="Tahir Nisar" w:date="2024-04-05T16:08:00Z">
        <w:r w:rsidR="0059491A">
          <w:t>f</w:t>
        </w:r>
      </w:ins>
      <w:ins w:id="297" w:author="Tahir Nisar" w:date="2024-04-05T16:09:00Z">
        <w:r w:rsidR="0059491A">
          <w:t xml:space="preserve">ield </w:t>
        </w:r>
      </w:ins>
      <w:ins w:id="298" w:author="Tahir Nisar" w:date="2024-04-05T16:08:00Z">
        <w:r w:rsidR="00E822E5">
          <w:t xml:space="preserve">is followed by a </w:t>
        </w:r>
        <w:r w:rsidR="00AF5087">
          <w:t>constant</w:t>
        </w:r>
      </w:ins>
      <w:ins w:id="299" w:author="Tahir Nisar" w:date="2024-04-05T16:09:00Z">
        <w:r w:rsidR="003C31BC">
          <w:t xml:space="preserve"> ratio </w:t>
        </w:r>
        <w:r w:rsidR="00022AA5">
          <w:t xml:space="preserve">under AC and DC </w:t>
        </w:r>
        <w:r w:rsidR="00003B1E">
          <w:t>applied voltage.</w:t>
        </w:r>
      </w:ins>
      <w:ins w:id="300" w:author="Tahir Nisar" w:date="2024-04-05T16:10:00Z">
        <w:r w:rsidR="009C60A6">
          <w:t xml:space="preserve"> The </w:t>
        </w:r>
        <w:r w:rsidR="00DE094B">
          <w:t xml:space="preserve">positive impulse voltage </w:t>
        </w:r>
        <w:r w:rsidR="00206B78">
          <w:t xml:space="preserve">has </w:t>
        </w:r>
      </w:ins>
      <w:ins w:id="301" w:author="Tahir Nisar" w:date="2024-04-05T16:11:00Z">
        <w:r w:rsidR="00BA08E9">
          <w:t xml:space="preserve">higher </w:t>
        </w:r>
        <w:r w:rsidR="006971EE">
          <w:t xml:space="preserve">breakdown </w:t>
        </w:r>
        <w:r w:rsidR="00D44C96">
          <w:t xml:space="preserve">strength </w:t>
        </w:r>
        <w:r w:rsidR="00B74388">
          <w:t>than AC and DC voltage</w:t>
        </w:r>
        <w:r w:rsidR="00BC2F10">
          <w:t xml:space="preserve">. </w:t>
        </w:r>
        <w:r w:rsidR="002E2E01">
          <w:t>Similarly</w:t>
        </w:r>
        <w:r w:rsidR="009B675D">
          <w:t>,</w:t>
        </w:r>
      </w:ins>
      <w:ins w:id="302" w:author="Tahir Nisar" w:date="2024-04-05T16:14:00Z">
        <w:r w:rsidR="00580E29">
          <w:t xml:space="preserve"> </w:t>
        </w:r>
        <w:r w:rsidR="004C17D5">
          <w:t xml:space="preserve">the </w:t>
        </w:r>
        <w:r w:rsidR="00C05E58">
          <w:t xml:space="preserve">breakdown </w:t>
        </w:r>
      </w:ins>
      <w:ins w:id="303" w:author="Tahir Nisar" w:date="2024-04-05T16:16:00Z">
        <w:r w:rsidR="00A45180">
          <w:t xml:space="preserve">strength </w:t>
        </w:r>
        <w:r w:rsidR="0042136B">
          <w:t xml:space="preserve">under </w:t>
        </w:r>
        <w:r w:rsidR="00AA3087">
          <w:t xml:space="preserve">negative </w:t>
        </w:r>
        <w:r w:rsidR="007769AF">
          <w:t xml:space="preserve">impulse voltage is further higher than the positive </w:t>
        </w:r>
        <w:r w:rsidR="008F1AD4">
          <w:t>impulse voltage</w:t>
        </w:r>
        <w:r w:rsidR="00C46598">
          <w:t xml:space="preserve"> in a non-unifo</w:t>
        </w:r>
        <w:r w:rsidR="00ED0268">
          <w:t>r</w:t>
        </w:r>
        <w:r w:rsidR="00C46598">
          <w:t>m electric field</w:t>
        </w:r>
      </w:ins>
      <w:ins w:id="304" w:author="Tahir Nisar" w:date="2024-04-05T16:03:00Z">
        <w:r w:rsidR="00F92106">
          <w:t xml:space="preserve"> </w:t>
        </w:r>
      </w:ins>
      <w:r w:rsidR="004D01D9">
        <w:fldChar w:fldCharType="begin"/>
      </w:r>
      <w:r w:rsidR="009231E1">
        <w:instrText xml:space="preserve"> ADDIN EN.CITE &lt;EndNote&gt;&lt;Cite&gt;&lt;Author&gt;Kumar&lt;/Author&gt;&lt;Year&gt;2021&lt;/Year&gt;&lt;RecNum&gt;54&lt;/RecNum&gt;&lt;DisplayText&gt;[7]&lt;/DisplayText&gt;&lt;record&gt;&lt;rec-number&gt;54&lt;/rec-number&gt;&lt;foreign-keys&gt;&lt;key app="EN" db-id="r05xs095xr9rs7e0esa5sw55rz0ztxw9drz9" timestamp="1712314852"&gt;54&lt;/key&gt;&lt;/foreign-keys&gt;&lt;ref-type name="Journal Article"&gt;17&lt;/ref-type&gt;&lt;contributors&gt;&lt;authors&gt;&lt;author&gt;Kumar, Siddharth&lt;/author&gt;&lt;author&gt;Huiskamp, Tom&lt;/author&gt;&lt;author&gt;Pemen, AJM&lt;/author&gt;&lt;author&gt;Seeger, Martin&lt;/author&gt;&lt;author&gt;Pachin, Juriy&lt;/author&gt;&lt;author&gt;Franck, Christian M&lt;/author&gt;&lt;/authors&gt;&lt;/contributors&gt;&lt;titles&gt;&lt;title&gt;Electrical breakdown study in CO 2 and CO 2-O 2 Mixtures in AC, DC and pulsed electric fields at 0.1–1 MPa pressure&lt;/title&gt;&lt;secondary-title&gt;IEEE Transactions on Dielectrics and Electrical Insulation&lt;/secondary-title&gt;&lt;/titles&gt;&lt;periodical&gt;&lt;full-title&gt;IEEE Transactions on Dielectrics and Electrical Insulation&lt;/full-title&gt;&lt;/periodical&gt;&lt;pages&gt;158-166&lt;/pages&gt;&lt;volume&gt;28&lt;/volume&gt;&lt;number&gt;1&lt;/number&gt;&lt;dates&gt;&lt;year&gt;2021&lt;/year&gt;&lt;/dates&gt;&lt;isbn&gt;1070-9878&lt;/isbn&gt;&lt;urls&gt;&lt;/urls&gt;&lt;/record&gt;&lt;/Cite&gt;&lt;/EndNote&gt;</w:instrText>
      </w:r>
      <w:r w:rsidR="004D01D9">
        <w:fldChar w:fldCharType="separate"/>
      </w:r>
      <w:r w:rsidR="009231E1">
        <w:rPr>
          <w:noProof/>
        </w:rPr>
        <w:t>[7]</w:t>
      </w:r>
      <w:r w:rsidR="004D01D9">
        <w:fldChar w:fldCharType="end"/>
      </w:r>
      <w:ins w:id="305" w:author="Tahir Nisar" w:date="2024-04-05T16:01:00Z">
        <w:r w:rsidR="000A50D7">
          <w:t>.</w:t>
        </w:r>
      </w:ins>
      <w:ins w:id="306" w:author="Tahir Nisar" w:date="2024-04-05T16:17:00Z">
        <w:r w:rsidR="00982253">
          <w:t xml:space="preserve"> </w:t>
        </w:r>
        <w:r w:rsidR="00CE55EE">
          <w:t>Similarly,</w:t>
        </w:r>
      </w:ins>
      <w:ins w:id="307" w:author="Tahir Nisar" w:date="2024-04-05T16:18:00Z">
        <w:r w:rsidR="004F43D5">
          <w:t xml:space="preserve"> </w:t>
        </w:r>
        <w:proofErr w:type="spellStart"/>
        <w:r w:rsidR="004F43D5" w:rsidRPr="000836E6">
          <w:rPr>
            <w:highlight w:val="yellow"/>
            <w:rPrChange w:id="308" w:author="Tahir Nisar [2]" w:date="2024-05-05T15:03:00Z">
              <w:rPr/>
            </w:rPrChange>
          </w:rPr>
          <w:t>Huiskamp</w:t>
        </w:r>
        <w:proofErr w:type="spellEnd"/>
        <w:r w:rsidR="004F43D5" w:rsidRPr="000836E6">
          <w:rPr>
            <w:highlight w:val="yellow"/>
            <w:rPrChange w:id="309" w:author="Tahir Nisar [2]" w:date="2024-05-05T15:03:00Z">
              <w:rPr/>
            </w:rPrChange>
          </w:rPr>
          <w:t xml:space="preserve"> </w:t>
        </w:r>
        <w:r w:rsidR="00CA302A" w:rsidRPr="000836E6">
          <w:rPr>
            <w:highlight w:val="yellow"/>
            <w:rPrChange w:id="310" w:author="Tahir Nisar [2]" w:date="2024-05-05T15:03:00Z">
              <w:rPr/>
            </w:rPrChange>
          </w:rPr>
          <w:t>et al.</w:t>
        </w:r>
      </w:ins>
      <w:ins w:id="311" w:author="Tahir Nisar" w:date="2024-04-05T16:21:00Z">
        <w:r w:rsidR="000C0C96">
          <w:t xml:space="preserve"> worked on the</w:t>
        </w:r>
      </w:ins>
      <w:ins w:id="312" w:author="Tahir Nisar" w:date="2024-04-05T16:22:00Z">
        <w:r w:rsidR="00A1626C">
          <w:t xml:space="preserve"> effe</w:t>
        </w:r>
      </w:ins>
      <w:ins w:id="313" w:author="Tahir Nisar" w:date="2024-04-05T16:23:00Z">
        <w:r w:rsidR="00A1626C">
          <w:t>ctive str</w:t>
        </w:r>
        <w:r w:rsidR="007238EC">
          <w:t xml:space="preserve">eamer discharge </w:t>
        </w:r>
      </w:ins>
      <w:ins w:id="314" w:author="Tahir Nisar" w:date="2024-04-05T16:25:00Z">
        <w:r w:rsidR="00125B3F">
          <w:t xml:space="preserve">propagation </w:t>
        </w:r>
      </w:ins>
      <w:ins w:id="315" w:author="Tahir Nisar" w:date="2024-04-05T16:23:00Z">
        <w:r w:rsidR="007238EC">
          <w:t xml:space="preserve">control </w:t>
        </w:r>
        <w:r w:rsidR="002A22BA">
          <w:t>with the help of nanoseco</w:t>
        </w:r>
        <w:r w:rsidR="00CE44BD">
          <w:t xml:space="preserve">nd pulsed </w:t>
        </w:r>
        <w:r w:rsidR="00F11745">
          <w:t xml:space="preserve">waveform </w:t>
        </w:r>
        <w:r w:rsidR="00944F5A">
          <w:t>generator</w:t>
        </w:r>
        <w:r w:rsidR="00653DFB">
          <w:t>.</w:t>
        </w:r>
      </w:ins>
      <w:ins w:id="316" w:author="Tahir Nisar" w:date="2024-04-05T16:17:00Z">
        <w:r w:rsidR="00CE55EE">
          <w:t xml:space="preserve"> </w:t>
        </w:r>
      </w:ins>
      <w:ins w:id="317" w:author="Tahir Nisar" w:date="2024-04-05T16:24:00Z">
        <w:r w:rsidR="00485DD8">
          <w:t>The</w:t>
        </w:r>
        <w:r w:rsidR="00F80E83">
          <w:t xml:space="preserve"> </w:t>
        </w:r>
        <w:r w:rsidR="00F524C8">
          <w:t xml:space="preserve">results </w:t>
        </w:r>
        <w:r w:rsidR="002A1CD5">
          <w:t xml:space="preserve">of the experiment </w:t>
        </w:r>
      </w:ins>
      <w:ins w:id="318" w:author="Tahir Nisar [2]" w:date="2024-05-05T02:35:00Z">
        <w:r w:rsidR="00F750E7">
          <w:t>have shown</w:t>
        </w:r>
      </w:ins>
      <w:ins w:id="319" w:author="Tahir Nisar" w:date="2024-04-05T16:24:00Z">
        <w:del w:id="320" w:author="Tahir Nisar [2]" w:date="2024-05-05T02:34:00Z">
          <w:r w:rsidR="002A1CD5" w:rsidDel="00F750E7">
            <w:delText>showed</w:delText>
          </w:r>
        </w:del>
        <w:r w:rsidR="002A1CD5">
          <w:t xml:space="preserve"> that </w:t>
        </w:r>
        <w:r w:rsidR="004D04E3">
          <w:t>streamer propagation c</w:t>
        </w:r>
      </w:ins>
      <w:ins w:id="321" w:author="Tahir Nisar" w:date="2024-04-05T16:25:00Z">
        <w:r w:rsidR="004D04E3">
          <w:t xml:space="preserve">an be </w:t>
        </w:r>
        <w:r w:rsidR="006C1920">
          <w:t xml:space="preserve">controlled by </w:t>
        </w:r>
        <w:r w:rsidR="00875C44">
          <w:t xml:space="preserve">controlling the </w:t>
        </w:r>
      </w:ins>
      <w:ins w:id="322" w:author="Tahir Nisar" w:date="2024-04-05T16:26:00Z">
        <w:r w:rsidR="00E11319">
          <w:t>stepped wavef</w:t>
        </w:r>
        <w:r w:rsidR="00F11312">
          <w:t>orm</w:t>
        </w:r>
        <w:r w:rsidR="00B7036E">
          <w:t xml:space="preserve"> but the </w:t>
        </w:r>
        <w:r w:rsidR="00E71D27">
          <w:t xml:space="preserve">pulse rise time has </w:t>
        </w:r>
        <w:r w:rsidR="00BF63DA">
          <w:t>little effect on the streamer propagation</w:t>
        </w:r>
        <w:r w:rsidR="00EF1E59">
          <w:t>.</w:t>
        </w:r>
      </w:ins>
      <w:ins w:id="323" w:author="Tahir Nisar" w:date="2024-04-05T16:27:00Z">
        <w:r w:rsidR="00D02285">
          <w:t xml:space="preserve"> </w:t>
        </w:r>
      </w:ins>
      <w:ins w:id="324" w:author="Tahir Nisar" w:date="2024-04-05T16:29:00Z">
        <w:r w:rsidR="00442A38">
          <w:t xml:space="preserve">However, </w:t>
        </w:r>
        <w:r w:rsidR="00D73A2C">
          <w:t xml:space="preserve">streamer </w:t>
        </w:r>
        <w:r w:rsidR="00861CC0">
          <w:t>velocity</w:t>
        </w:r>
      </w:ins>
      <w:ins w:id="325" w:author="Tahir Nisar" w:date="2024-04-05T16:30:00Z">
        <w:r w:rsidR="00DD2379">
          <w:t xml:space="preserve"> changes </w:t>
        </w:r>
        <w:r w:rsidR="00E04ADE">
          <w:t>significantly</w:t>
        </w:r>
        <w:r w:rsidR="00952438">
          <w:t xml:space="preserve"> </w:t>
        </w:r>
        <w:r w:rsidR="00116771">
          <w:t>by</w:t>
        </w:r>
        <w:r w:rsidR="00BA5A4B">
          <w:t xml:space="preserve"> </w:t>
        </w:r>
      </w:ins>
      <w:ins w:id="326" w:author="Tahir Nisar" w:date="2024-04-05T16:31:00Z">
        <w:r w:rsidR="00BA4B11">
          <w:t>changing</w:t>
        </w:r>
        <w:r w:rsidR="00715395">
          <w:t xml:space="preserve"> the</w:t>
        </w:r>
      </w:ins>
      <w:ins w:id="327" w:author="Tahir Nisar" w:date="2024-04-05T16:33:00Z">
        <w:r w:rsidR="00E43B12">
          <w:t xml:space="preserve"> </w:t>
        </w:r>
      </w:ins>
      <w:ins w:id="328" w:author="Tahir Nisar" w:date="2024-04-05T16:31:00Z">
        <w:r w:rsidR="008372B4">
          <w:t>rise and fall time</w:t>
        </w:r>
      </w:ins>
      <w:ins w:id="329" w:author="Tahir Nisar" w:date="2024-04-05T16:33:00Z">
        <w:r w:rsidR="009800C5">
          <w:t xml:space="preserve"> pulsed waveform generator</w:t>
        </w:r>
      </w:ins>
      <w:ins w:id="330" w:author="Tahir Nisar" w:date="2024-04-05T16:27:00Z">
        <w:r w:rsidR="00D02285">
          <w:t xml:space="preserve"> </w:t>
        </w:r>
      </w:ins>
      <w:r w:rsidR="008D1404">
        <w:fldChar w:fldCharType="begin"/>
      </w:r>
      <w:r w:rsidR="009231E1">
        <w:instrText xml:space="preserve"> ADDIN EN.CITE &lt;EndNote&gt;&lt;Cite&gt;&lt;Author&gt;Huiskamp&lt;/Author&gt;&lt;Year&gt;2021&lt;/Year&gt;&lt;RecNum&gt;55&lt;/RecNum&gt;&lt;DisplayText&gt;[8]&lt;/DisplayText&gt;&lt;record&gt;&lt;rec-number&gt;55&lt;/rec-number&gt;&lt;foreign-keys&gt;&lt;key app="EN" db-id="r05xs095xr9rs7e0esa5sw55rz0ztxw9drz9" timestamp="1712315866"&gt;55&lt;/key&gt;&lt;/foreign-keys&gt;&lt;ref-type name="Journal Article"&gt;17&lt;/ref-type&gt;&lt;contributors&gt;&lt;authors&gt;&lt;author&gt;Huiskamp, T&lt;/author&gt;&lt;author&gt;Ton, C&lt;/author&gt;&lt;author&gt;Azizi, M&lt;/author&gt;&lt;author&gt;Van Oorschot, JJ&lt;/author&gt;&lt;author&gt;Höft, H&lt;/author&gt;&lt;/authors&gt;&lt;/contributors&gt;&lt;titles&gt;&lt;title&gt;Effective streamer discharge control by tailored nanosecond-pulsed high-voltage waveforms&lt;/title&gt;&lt;secondary-title&gt;Journal of Physics D: Applied Physics&lt;/secondary-title&gt;&lt;/titles&gt;&lt;periodical&gt;&lt;full-title&gt;Journal of Physics D: Applied Physics&lt;/full-title&gt;&lt;/periodical&gt;&lt;pages&gt;024001&lt;/pages&gt;&lt;volume&gt;55&lt;/volume&gt;&lt;number&gt;2&lt;/number&gt;&lt;dates&gt;&lt;year&gt;2021&lt;/year&gt;&lt;/dates&gt;&lt;isbn&gt;0022-3727&lt;/isbn&gt;&lt;urls&gt;&lt;/urls&gt;&lt;/record&gt;&lt;/Cite&gt;&lt;/EndNote&gt;</w:instrText>
      </w:r>
      <w:r w:rsidR="008D1404">
        <w:fldChar w:fldCharType="separate"/>
      </w:r>
      <w:r w:rsidR="009231E1">
        <w:rPr>
          <w:noProof/>
        </w:rPr>
        <w:t>[8]</w:t>
      </w:r>
      <w:r w:rsidR="008D1404">
        <w:fldChar w:fldCharType="end"/>
      </w:r>
      <w:ins w:id="331" w:author="Tahir Nisar" w:date="2024-04-05T16:29:00Z">
        <w:r w:rsidR="00993ACC">
          <w:t>.</w:t>
        </w:r>
      </w:ins>
      <w:ins w:id="332" w:author="Tahir Nisar [2]" w:date="2024-05-04T21:27:00Z">
        <w:r w:rsidR="00441384">
          <w:t xml:space="preserve"> </w:t>
        </w:r>
      </w:ins>
    </w:p>
    <w:p w14:paraId="3864F0F7" w14:textId="77777777" w:rsidR="003C765D" w:rsidRDefault="003C765D" w:rsidP="00630E81">
      <w:pPr>
        <w:pStyle w:val="Text"/>
        <w:rPr>
          <w:ins w:id="333" w:author="Tahir Nisar [2]" w:date="2024-05-05T03:51:00Z"/>
        </w:rPr>
      </w:pPr>
    </w:p>
    <w:p w14:paraId="2C6C2DC7" w14:textId="77777777" w:rsidR="008F0516" w:rsidRDefault="009638D9" w:rsidP="007574AB">
      <w:pPr>
        <w:pStyle w:val="Text"/>
        <w:rPr>
          <w:ins w:id="334" w:author="Tahir Nisar [2]" w:date="2024-05-05T16:04:00Z"/>
        </w:rPr>
      </w:pPr>
      <w:ins w:id="335" w:author="Tahir Nisar [2]" w:date="2024-05-05T03:51:00Z">
        <w:r>
          <w:t>Th</w:t>
        </w:r>
      </w:ins>
      <w:ins w:id="336" w:author="Tahir Nisar [2]" w:date="2024-05-05T03:53:00Z">
        <w:r w:rsidR="00283514">
          <w:t xml:space="preserve">e </w:t>
        </w:r>
      </w:ins>
      <w:ins w:id="337" w:author="Tahir Nisar [2]" w:date="2024-05-05T03:52:00Z">
        <w:r w:rsidR="002642AC">
          <w:t>streamer discharge</w:t>
        </w:r>
      </w:ins>
      <w:ins w:id="338" w:author="Tahir Nisar [2]" w:date="2024-05-05T03:53:00Z">
        <w:r w:rsidR="002A0B72">
          <w:t xml:space="preserve"> </w:t>
        </w:r>
        <w:r w:rsidR="00283514">
          <w:t xml:space="preserve">simulation </w:t>
        </w:r>
        <w:r w:rsidR="001C258B">
          <w:t>in CO</w:t>
        </w:r>
        <w:r w:rsidR="001C258B" w:rsidRPr="001C258B">
          <w:rPr>
            <w:vertAlign w:val="subscript"/>
            <w:rPrChange w:id="339" w:author="Tahir Nisar [2]" w:date="2024-05-05T03:53:00Z">
              <w:rPr/>
            </w:rPrChange>
          </w:rPr>
          <w:t>2</w:t>
        </w:r>
        <w:r w:rsidR="004E262D">
          <w:t xml:space="preserve"> </w:t>
        </w:r>
        <w:r w:rsidR="00D15F84">
          <w:t>mixture</w:t>
        </w:r>
        <w:r w:rsidR="001C258B">
          <w:t xml:space="preserve"> </w:t>
        </w:r>
        <w:r w:rsidR="00C74245">
          <w:t xml:space="preserve">has also </w:t>
        </w:r>
        <w:r w:rsidR="003B0441">
          <w:t xml:space="preserve">carried out by </w:t>
        </w:r>
        <w:r w:rsidR="00690096">
          <w:t xml:space="preserve">different </w:t>
        </w:r>
        <w:r w:rsidR="003C3DA6">
          <w:t>authors</w:t>
        </w:r>
      </w:ins>
      <w:ins w:id="340" w:author="Tahir Nisar [2]" w:date="2024-05-05T03:51:00Z">
        <w:r w:rsidR="001A1B81" w:rsidRPr="001A1B81">
          <w:rPr>
            <w:rPrChange w:id="341" w:author="Tahir Nisar [2]" w:date="2024-05-05T03:51:00Z">
              <w:rPr>
                <w:highlight w:val="yellow"/>
              </w:rPr>
            </w:rPrChange>
          </w:rPr>
          <w:t>.</w:t>
        </w:r>
      </w:ins>
      <w:ins w:id="342" w:author="Tahir Nisar [2]" w:date="2024-05-05T03:54:00Z">
        <w:r w:rsidR="003C3DA6">
          <w:t xml:space="preserve"> </w:t>
        </w:r>
      </w:ins>
      <w:ins w:id="343" w:author="Tahir Nisar" w:date="2024-04-05T16:34:00Z">
        <w:del w:id="344" w:author="Tahir Nisar [2]" w:date="2024-05-05T03:51:00Z">
          <w:r w:rsidR="00C02B68" w:rsidRPr="00CB424F" w:rsidDel="004E7833">
            <w:rPr>
              <w:highlight w:val="yellow"/>
              <w:rPrChange w:id="345" w:author="Tahir Nisar [2]" w:date="2024-05-05T15:03:00Z">
                <w:rPr/>
              </w:rPrChange>
            </w:rPr>
            <w:delText xml:space="preserve">Some </w:delText>
          </w:r>
          <w:r w:rsidR="005E5501" w:rsidRPr="00CB424F" w:rsidDel="004E7833">
            <w:rPr>
              <w:highlight w:val="yellow"/>
              <w:rPrChange w:id="346" w:author="Tahir Nisar [2]" w:date="2024-05-05T15:03:00Z">
                <w:rPr/>
              </w:rPrChange>
            </w:rPr>
            <w:delText xml:space="preserve">authors have </w:delText>
          </w:r>
          <w:r w:rsidR="008E6497" w:rsidRPr="00CB424F" w:rsidDel="004E7833">
            <w:rPr>
              <w:highlight w:val="yellow"/>
              <w:rPrChange w:id="347" w:author="Tahir Nisar [2]" w:date="2024-05-05T15:03:00Z">
                <w:rPr/>
              </w:rPrChange>
            </w:rPr>
            <w:delText xml:space="preserve">also </w:delText>
          </w:r>
          <w:r w:rsidR="0019566B" w:rsidRPr="00CB424F" w:rsidDel="004E7833">
            <w:rPr>
              <w:highlight w:val="yellow"/>
              <w:rPrChange w:id="348" w:author="Tahir Nisar [2]" w:date="2024-05-05T15:03:00Z">
                <w:rPr/>
              </w:rPrChange>
            </w:rPr>
            <w:delText xml:space="preserve">worked on the simulation of </w:delText>
          </w:r>
          <w:r w:rsidR="00BE2C38" w:rsidRPr="00CB424F" w:rsidDel="004E7833">
            <w:rPr>
              <w:highlight w:val="yellow"/>
              <w:rPrChange w:id="349" w:author="Tahir Nisar [2]" w:date="2024-05-05T15:03:00Z">
                <w:rPr/>
              </w:rPrChange>
            </w:rPr>
            <w:delText>CO</w:delText>
          </w:r>
          <w:r w:rsidR="00BE2C38" w:rsidRPr="00CB424F" w:rsidDel="004E7833">
            <w:rPr>
              <w:highlight w:val="yellow"/>
              <w:vertAlign w:val="subscript"/>
              <w:rPrChange w:id="350" w:author="Tahir Nisar [2]" w:date="2024-05-05T15:03:00Z">
                <w:rPr/>
              </w:rPrChange>
            </w:rPr>
            <w:delText>2</w:delText>
          </w:r>
          <w:r w:rsidR="00BE2C38" w:rsidRPr="00CB424F" w:rsidDel="004E7833">
            <w:rPr>
              <w:highlight w:val="yellow"/>
              <w:rPrChange w:id="351" w:author="Tahir Nisar [2]" w:date="2024-05-05T15:03:00Z">
                <w:rPr/>
              </w:rPrChange>
            </w:rPr>
            <w:delText xml:space="preserve"> based mixture for </w:delText>
          </w:r>
        </w:del>
      </w:ins>
      <w:ins w:id="352" w:author="Tahir Nisar" w:date="2024-04-05T16:35:00Z">
        <w:del w:id="353" w:author="Tahir Nisar [2]" w:date="2024-05-05T03:51:00Z">
          <w:r w:rsidR="00C65F5E" w:rsidRPr="00CB424F" w:rsidDel="004E7833">
            <w:rPr>
              <w:highlight w:val="yellow"/>
              <w:rPrChange w:id="354" w:author="Tahir Nisar [2]" w:date="2024-05-05T15:03:00Z">
                <w:rPr/>
              </w:rPrChange>
            </w:rPr>
            <w:delText xml:space="preserve">the </w:delText>
          </w:r>
          <w:r w:rsidR="006E2DAA" w:rsidRPr="00CB424F" w:rsidDel="004E7833">
            <w:rPr>
              <w:highlight w:val="yellow"/>
              <w:rPrChange w:id="355" w:author="Tahir Nisar [2]" w:date="2024-05-05T15:03:00Z">
                <w:rPr/>
              </w:rPrChange>
            </w:rPr>
            <w:delText xml:space="preserve">detailed analysis of </w:delText>
          </w:r>
          <w:r w:rsidR="009B674D" w:rsidRPr="00CB424F" w:rsidDel="004E7833">
            <w:rPr>
              <w:highlight w:val="yellow"/>
              <w:rPrChange w:id="356" w:author="Tahir Nisar [2]" w:date="2024-05-05T15:03:00Z">
                <w:rPr/>
              </w:rPrChange>
            </w:rPr>
            <w:delText>CO</w:delText>
          </w:r>
          <w:r w:rsidR="009B674D" w:rsidRPr="00CB424F" w:rsidDel="004E7833">
            <w:rPr>
              <w:highlight w:val="yellow"/>
              <w:vertAlign w:val="subscript"/>
              <w:rPrChange w:id="357" w:author="Tahir Nisar [2]" w:date="2024-05-05T15:03:00Z">
                <w:rPr/>
              </w:rPrChange>
            </w:rPr>
            <w:delText>2</w:delText>
          </w:r>
          <w:r w:rsidR="0080152D" w:rsidRPr="00CB424F" w:rsidDel="004E7833">
            <w:rPr>
              <w:highlight w:val="yellow"/>
              <w:vertAlign w:val="subscript"/>
              <w:rPrChange w:id="358" w:author="Tahir Nisar [2]" w:date="2024-05-05T15:03:00Z">
                <w:rPr>
                  <w:vertAlign w:val="subscript"/>
                </w:rPr>
              </w:rPrChange>
            </w:rPr>
            <w:delText xml:space="preserve"> </w:delText>
          </w:r>
          <w:r w:rsidR="009B674D" w:rsidRPr="00CB424F" w:rsidDel="004E7833">
            <w:rPr>
              <w:highlight w:val="yellow"/>
              <w:rPrChange w:id="359" w:author="Tahir Nisar [2]" w:date="2024-05-05T15:03:00Z">
                <w:rPr/>
              </w:rPrChange>
            </w:rPr>
            <w:delText xml:space="preserve">based </w:delText>
          </w:r>
          <w:r w:rsidR="0080152D" w:rsidRPr="00CB424F" w:rsidDel="004E7833">
            <w:rPr>
              <w:highlight w:val="yellow"/>
              <w:rPrChange w:id="360" w:author="Tahir Nisar [2]" w:date="2024-05-05T15:03:00Z">
                <w:rPr/>
              </w:rPrChange>
            </w:rPr>
            <w:delText>gas mixtures.</w:delText>
          </w:r>
        </w:del>
      </w:ins>
      <w:ins w:id="361" w:author="Tahir Nisar" w:date="2024-04-05T16:52:00Z">
        <w:del w:id="362" w:author="Tahir Nisar [2]" w:date="2024-05-05T03:51:00Z">
          <w:r w:rsidR="006A6316" w:rsidRPr="00CB424F" w:rsidDel="004E7833">
            <w:rPr>
              <w:highlight w:val="yellow"/>
              <w:rPrChange w:id="363" w:author="Tahir Nisar [2]" w:date="2024-05-05T15:03:00Z">
                <w:rPr/>
              </w:rPrChange>
            </w:rPr>
            <w:delText xml:space="preserve"> </w:delText>
          </w:r>
        </w:del>
        <w:proofErr w:type="spellStart"/>
        <w:r w:rsidR="006A6316" w:rsidRPr="00CB424F">
          <w:rPr>
            <w:highlight w:val="yellow"/>
            <w:rPrChange w:id="364" w:author="Tahir Nisar [2]" w:date="2024-05-05T15:03:00Z">
              <w:rPr/>
            </w:rPrChange>
          </w:rPr>
          <w:t>Bagheri</w:t>
        </w:r>
        <w:proofErr w:type="spellEnd"/>
        <w:r w:rsidR="006A6316" w:rsidRPr="00CB424F">
          <w:rPr>
            <w:highlight w:val="yellow"/>
            <w:rPrChange w:id="365" w:author="Tahir Nisar [2]" w:date="2024-05-05T15:03:00Z">
              <w:rPr/>
            </w:rPrChange>
          </w:rPr>
          <w:t xml:space="preserve"> et al.</w:t>
        </w:r>
        <w:r w:rsidR="006A6316">
          <w:t xml:space="preserve"> performed the simulation</w:t>
        </w:r>
      </w:ins>
      <w:ins w:id="366" w:author="Tahir Nisar" w:date="2024-04-05T16:53:00Z">
        <w:r w:rsidR="008A7058">
          <w:t xml:space="preserve"> of positive streamer discha</w:t>
        </w:r>
      </w:ins>
      <w:ins w:id="367" w:author="Tahir Nisar" w:date="2024-04-05T16:54:00Z">
        <w:r w:rsidR="008A7058">
          <w:t>rge</w:t>
        </w:r>
      </w:ins>
      <w:ins w:id="368" w:author="Tahir Nisar" w:date="2024-04-05T16:52:00Z">
        <w:r w:rsidR="006A6316">
          <w:t xml:space="preserve"> </w:t>
        </w:r>
      </w:ins>
      <w:ins w:id="369" w:author="Tahir Nisar [2]" w:date="2024-05-05T02:32:00Z">
        <w:r w:rsidR="00345CD0">
          <w:t>in</w:t>
        </w:r>
      </w:ins>
      <w:ins w:id="370" w:author="Tahir Nisar" w:date="2024-04-05T16:53:00Z">
        <w:del w:id="371" w:author="Tahir Nisar [2]" w:date="2024-05-05T02:32:00Z">
          <w:r w:rsidR="0054713A" w:rsidDel="00345CD0">
            <w:delText>based</w:delText>
          </w:r>
          <w:r w:rsidR="0054713A" w:rsidDel="00DC531A">
            <w:delText xml:space="preserve"> on </w:delText>
          </w:r>
          <w:r w:rsidR="003E234B" w:rsidDel="00DC531A">
            <w:delText>the</w:delText>
          </w:r>
        </w:del>
        <w:r w:rsidR="003E234B">
          <w:t xml:space="preserve"> </w:t>
        </w:r>
        <w:r w:rsidR="0054713A">
          <w:t>CO</w:t>
        </w:r>
        <w:r w:rsidR="0054713A" w:rsidRPr="00C943B8">
          <w:rPr>
            <w:vertAlign w:val="subscript"/>
            <w:rPrChange w:id="372" w:author="Tahir Nisar" w:date="2024-04-05T16:53:00Z">
              <w:rPr/>
            </w:rPrChange>
          </w:rPr>
          <w:t>2</w:t>
        </w:r>
        <w:r w:rsidR="0054713A">
          <w:t xml:space="preserve"> </w:t>
        </w:r>
      </w:ins>
      <w:ins w:id="373" w:author="Tahir Nisar [2]" w:date="2024-05-05T02:33:00Z">
        <w:r w:rsidR="00096649">
          <w:t xml:space="preserve">with and without </w:t>
        </w:r>
        <w:r w:rsidR="006C53C2">
          <w:t>air mixture</w:t>
        </w:r>
      </w:ins>
      <w:ins w:id="374" w:author="Tahir Nisar" w:date="2024-04-05T16:53:00Z">
        <w:del w:id="375" w:author="Tahir Nisar [2]" w:date="2024-05-05T02:33:00Z">
          <w:r w:rsidR="0054713A" w:rsidDel="00096649">
            <w:delText>and air mixture</w:delText>
          </w:r>
        </w:del>
      </w:ins>
      <w:ins w:id="376" w:author="Tahir Nisar" w:date="2024-04-05T16:54:00Z">
        <w:r w:rsidR="009D3D7F">
          <w:t xml:space="preserve">. </w:t>
        </w:r>
      </w:ins>
      <w:ins w:id="377" w:author="Tahir Nisar" w:date="2024-04-05T16:57:00Z">
        <w:r w:rsidR="00DB0604">
          <w:t xml:space="preserve">As the </w:t>
        </w:r>
        <w:r w:rsidR="001835F8">
          <w:t>photoionization</w:t>
        </w:r>
        <w:r w:rsidR="00817F2A">
          <w:t xml:space="preserve"> </w:t>
        </w:r>
        <w:r w:rsidR="00617D88">
          <w:t>mechanism</w:t>
        </w:r>
      </w:ins>
      <w:ins w:id="378" w:author="Tahir Nisar" w:date="2024-04-05T16:59:00Z">
        <w:r w:rsidR="00D15CF0">
          <w:t xml:space="preserve"> </w:t>
        </w:r>
      </w:ins>
      <w:ins w:id="379" w:author="Tahir Nisar" w:date="2024-04-05T16:57:00Z">
        <w:r w:rsidR="003178C0">
          <w:t>in CO</w:t>
        </w:r>
        <w:r w:rsidR="003178C0" w:rsidRPr="003178C0">
          <w:rPr>
            <w:vertAlign w:val="subscript"/>
            <w:rPrChange w:id="380" w:author="Tahir Nisar" w:date="2024-04-05T16:57:00Z">
              <w:rPr/>
            </w:rPrChange>
          </w:rPr>
          <w:t>2</w:t>
        </w:r>
        <w:r w:rsidR="003178C0">
          <w:t xml:space="preserve"> </w:t>
        </w:r>
      </w:ins>
      <w:ins w:id="381" w:author="Tahir Nisar" w:date="2024-04-05T16:58:00Z">
        <w:r w:rsidR="00746AFE">
          <w:t xml:space="preserve">has low probability, therefore </w:t>
        </w:r>
        <w:r w:rsidR="00C85E57">
          <w:t xml:space="preserve">background ionization mechanism has used </w:t>
        </w:r>
      </w:ins>
      <w:ins w:id="382" w:author="Tahir Nisar" w:date="2024-04-05T16:59:00Z">
        <w:r w:rsidR="0040282B">
          <w:t>for the</w:t>
        </w:r>
      </w:ins>
      <w:ins w:id="383" w:author="Tahir Nisar" w:date="2024-04-05T16:58:00Z">
        <w:r w:rsidR="0006144B">
          <w:t xml:space="preserve"> </w:t>
        </w:r>
        <w:r w:rsidR="00722A8C">
          <w:t xml:space="preserve">study </w:t>
        </w:r>
      </w:ins>
      <w:ins w:id="384" w:author="Tahir Nisar" w:date="2024-04-05T16:59:00Z">
        <w:r w:rsidR="006435BE">
          <w:t xml:space="preserve">of </w:t>
        </w:r>
      </w:ins>
      <w:ins w:id="385" w:author="Tahir Nisar" w:date="2024-04-05T16:58:00Z">
        <w:r w:rsidR="00722A8C">
          <w:t xml:space="preserve">the </w:t>
        </w:r>
        <w:r w:rsidR="00195C2F">
          <w:t xml:space="preserve">positive </w:t>
        </w:r>
      </w:ins>
      <w:ins w:id="386" w:author="Tahir Nisar" w:date="2024-04-05T16:59:00Z">
        <w:r w:rsidR="00195C2F">
          <w:t>streamer</w:t>
        </w:r>
      </w:ins>
      <w:ins w:id="387" w:author="Tahir Nisar" w:date="2024-04-05T16:54:00Z">
        <w:r w:rsidR="00A71811">
          <w:t xml:space="preserve"> </w:t>
        </w:r>
      </w:ins>
      <w:r w:rsidR="006A6316">
        <w:fldChar w:fldCharType="begin"/>
      </w:r>
      <w:r w:rsidR="009231E1">
        <w:instrText xml:space="preserve"> ADDIN EN.CITE &lt;EndNote&gt;&lt;Cite&gt;&lt;Author&gt;Bagheri&lt;/Author&gt;&lt;Year&gt;2020&lt;/Year&gt;&lt;RecNum&gt;56&lt;/RecNum&gt;&lt;DisplayText&gt;[9]&lt;/DisplayText&gt;&lt;record&gt;&lt;rec-number&gt;56&lt;/rec-number&gt;&lt;foreign-keys&gt;&lt;key app="EN" db-id="r05xs095xr9rs7e0esa5sw55rz0ztxw9drz9" timestamp="1712317906"&gt;56&lt;/key&gt;&lt;/foreign-keys&gt;&lt;ref-type name="Journal Article"&gt;17&lt;/ref-type&gt;&lt;contributors&gt;&lt;authors&gt;&lt;author&gt;Bagheri, Behnaz&lt;/author&gt;&lt;author&gt;Teunissen, Jannis&lt;/author&gt;&lt;author&gt;Ebert, Ute&lt;/author&gt;&lt;/authors&gt;&lt;/contributors&gt;&lt;titles&gt;&lt;title&gt;Simulation of positive streamers in CO2 and in air: the role of photoionization or other electron sources&lt;/title&gt;&lt;secondary-title&gt;Plasma Sources Science and Technology&lt;/secondary-title&gt;&lt;/titles&gt;&lt;periodical&gt;&lt;full-title&gt;Plasma sources science and technology&lt;/full-title&gt;&lt;/periodical&gt;&lt;pages&gt;125021&lt;/pages&gt;&lt;volume&gt;29&lt;/volume&gt;&lt;number&gt;12&lt;/number&gt;&lt;dates&gt;&lt;year&gt;2020&lt;/year&gt;&lt;/dates&gt;&lt;isbn&gt;0963-0252&lt;/isbn&gt;&lt;urls&gt;&lt;/urls&gt;&lt;/record&gt;&lt;/Cite&gt;&lt;/EndNote&gt;</w:instrText>
      </w:r>
      <w:r w:rsidR="006A6316">
        <w:fldChar w:fldCharType="separate"/>
      </w:r>
      <w:r w:rsidR="009231E1">
        <w:rPr>
          <w:noProof/>
        </w:rPr>
        <w:t>[9]</w:t>
      </w:r>
      <w:r w:rsidR="006A6316">
        <w:fldChar w:fldCharType="end"/>
      </w:r>
      <w:ins w:id="388" w:author="Tahir Nisar" w:date="2024-04-05T16:59:00Z">
        <w:r w:rsidR="008555C4">
          <w:t>.</w:t>
        </w:r>
      </w:ins>
      <w:ins w:id="389" w:author="Tahir Nisar [2]" w:date="2024-05-05T02:34:00Z">
        <w:r w:rsidR="00EB7529">
          <w:t xml:space="preserve"> The</w:t>
        </w:r>
      </w:ins>
      <w:ins w:id="390" w:author="Tahir Nisar [2]" w:date="2024-05-05T02:35:00Z">
        <w:r w:rsidR="00772668">
          <w:t xml:space="preserve"> simulation </w:t>
        </w:r>
        <w:r w:rsidR="00C46A16">
          <w:t>results of this paper</w:t>
        </w:r>
      </w:ins>
      <w:ins w:id="391" w:author="Tahir Nisar [2]" w:date="2024-05-05T02:39:00Z">
        <w:r w:rsidR="0061610A">
          <w:t xml:space="preserve"> </w:t>
        </w:r>
      </w:ins>
      <w:ins w:id="392" w:author="Tahir Nisar [2]" w:date="2024-05-05T02:42:00Z">
        <w:r w:rsidR="000E2E3A">
          <w:t>depicted</w:t>
        </w:r>
        <w:r w:rsidR="00502EA0">
          <w:t xml:space="preserve"> that </w:t>
        </w:r>
        <w:r w:rsidR="00C7791B">
          <w:t>streamer pro</w:t>
        </w:r>
        <w:r w:rsidR="004D1EC8">
          <w:t>pa</w:t>
        </w:r>
        <w:r w:rsidR="00C7791B">
          <w:t>gation</w:t>
        </w:r>
      </w:ins>
      <w:ins w:id="393" w:author="Tahir Nisar [2]" w:date="2024-05-05T02:43:00Z">
        <w:r w:rsidR="00B35338">
          <w:t xml:space="preserve"> is </w:t>
        </w:r>
        <w:r w:rsidR="0052542A">
          <w:t xml:space="preserve">less dependent </w:t>
        </w:r>
        <w:r w:rsidR="00F21DC9">
          <w:t xml:space="preserve">on the level of the </w:t>
        </w:r>
      </w:ins>
      <w:ins w:id="394" w:author="Tahir Nisar [2]" w:date="2024-05-05T02:44:00Z">
        <w:r w:rsidR="00E734F1">
          <w:t>background ionization.</w:t>
        </w:r>
        <w:r w:rsidR="000E114F">
          <w:t xml:space="preserve"> </w:t>
        </w:r>
        <w:r w:rsidR="005B2377">
          <w:t xml:space="preserve">The other </w:t>
        </w:r>
        <w:r w:rsidR="00DB5D5E">
          <w:t xml:space="preserve">factors </w:t>
        </w:r>
      </w:ins>
      <w:ins w:id="395" w:author="Tahir Nisar [2]" w:date="2024-05-05T02:45:00Z">
        <w:r w:rsidR="00E95949">
          <w:t xml:space="preserve">like </w:t>
        </w:r>
      </w:ins>
      <w:ins w:id="396" w:author="Tahir Nisar [2]" w:date="2024-05-05T02:46:00Z">
        <w:r w:rsidR="006C5D47">
          <w:t xml:space="preserve">electric field, </w:t>
        </w:r>
        <w:r w:rsidR="003E176A">
          <w:t xml:space="preserve">applied voltage, </w:t>
        </w:r>
        <w:r w:rsidR="00484487">
          <w:t>electron mobility</w:t>
        </w:r>
      </w:ins>
      <w:ins w:id="397" w:author="Tahir Nisar [2]" w:date="2024-05-05T02:47:00Z">
        <w:r w:rsidR="008A35DF">
          <w:t xml:space="preserve"> (</w:t>
        </w:r>
        <w:r w:rsidR="00B161D8">
          <w:t>µ</w:t>
        </w:r>
        <w:r w:rsidR="008A35DF">
          <w:t>)</w:t>
        </w:r>
      </w:ins>
      <w:ins w:id="398" w:author="Tahir Nisar [2]" w:date="2024-05-05T02:46:00Z">
        <w:r w:rsidR="00484487">
          <w:t xml:space="preserve"> and </w:t>
        </w:r>
      </w:ins>
      <w:ins w:id="399" w:author="Tahir Nisar [2]" w:date="2024-05-05T02:47:00Z">
        <w:r w:rsidR="00760B67">
          <w:t>ionization coefficient</w:t>
        </w:r>
        <w:r w:rsidR="00894998">
          <w:t xml:space="preserve"> (</w:t>
        </w:r>
        <w:r w:rsidR="0041518C">
          <w:t>α</w:t>
        </w:r>
        <w:r w:rsidR="00894998">
          <w:t>)</w:t>
        </w:r>
      </w:ins>
      <w:ins w:id="400" w:author="Tahir Nisar [2]" w:date="2024-05-05T15:04:00Z">
        <w:r w:rsidR="00CD2CB4">
          <w:t xml:space="preserve"> </w:t>
        </w:r>
        <w:r w:rsidR="003C2F1C">
          <w:t xml:space="preserve">are strongly dependent on the </w:t>
        </w:r>
        <w:r w:rsidR="00E178D8">
          <w:t xml:space="preserve">streamer </w:t>
        </w:r>
        <w:r w:rsidR="00AD0405">
          <w:t>propagati</w:t>
        </w:r>
        <w:r w:rsidR="006745FE">
          <w:t>o</w:t>
        </w:r>
        <w:r w:rsidR="00AD0405">
          <w:t>n</w:t>
        </w:r>
      </w:ins>
      <w:ins w:id="401" w:author="Tahir Nisar [2]" w:date="2024-05-05T02:47:00Z">
        <w:r w:rsidR="00760B67">
          <w:t>.</w:t>
        </w:r>
      </w:ins>
      <w:ins w:id="402" w:author="Tahir Nisar [2]" w:date="2024-05-05T15:04:00Z">
        <w:r w:rsidR="005024CB">
          <w:t xml:space="preserve"> Furthermore,</w:t>
        </w:r>
      </w:ins>
      <w:ins w:id="403" w:author="Tahir Nisar [2]" w:date="2024-05-05T14:35:00Z">
        <w:r w:rsidR="00976AF8">
          <w:t xml:space="preserve"> </w:t>
        </w:r>
        <w:r w:rsidR="00647B91" w:rsidRPr="001E1F3F">
          <w:rPr>
            <w:highlight w:val="yellow"/>
            <w:rPrChange w:id="404" w:author="Tahir Nisar [2]" w:date="2024-05-05T15:05:00Z">
              <w:rPr/>
            </w:rPrChange>
          </w:rPr>
          <w:t xml:space="preserve">Li </w:t>
        </w:r>
      </w:ins>
      <w:ins w:id="405" w:author="Tahir Nisar [2]" w:date="2024-05-05T14:36:00Z">
        <w:r w:rsidR="00961D86" w:rsidRPr="001E1F3F">
          <w:rPr>
            <w:highlight w:val="yellow"/>
            <w:rPrChange w:id="406" w:author="Tahir Nisar [2]" w:date="2024-05-05T15:05:00Z">
              <w:rPr/>
            </w:rPrChange>
          </w:rPr>
          <w:t>and other co-authors</w:t>
        </w:r>
        <w:r w:rsidR="00961D86">
          <w:t xml:space="preserve"> </w:t>
        </w:r>
      </w:ins>
      <w:ins w:id="407" w:author="Tahir Nisar [2]" w:date="2024-05-05T14:39:00Z">
        <w:r w:rsidR="00A950A9">
          <w:t>worked</w:t>
        </w:r>
      </w:ins>
      <w:ins w:id="408" w:author="Tahir Nisar [2]" w:date="2024-05-05T14:36:00Z">
        <w:r w:rsidR="00615157">
          <w:t xml:space="preserve"> on the </w:t>
        </w:r>
      </w:ins>
      <w:ins w:id="409" w:author="Tahir Nisar [2]" w:date="2024-05-05T14:40:00Z">
        <w:r w:rsidR="005F1C68">
          <w:t>streamer discha</w:t>
        </w:r>
        <w:r w:rsidR="00951B78">
          <w:t>rge simulation</w:t>
        </w:r>
      </w:ins>
      <w:ins w:id="410" w:author="Tahir Nisar [2]" w:date="2024-05-05T14:41:00Z">
        <w:r w:rsidR="005C2846">
          <w:t xml:space="preserve"> in CO</w:t>
        </w:r>
        <w:r w:rsidR="005C2846" w:rsidRPr="005C2846">
          <w:rPr>
            <w:vertAlign w:val="subscript"/>
            <w:rPrChange w:id="411" w:author="Tahir Nisar [2]" w:date="2024-05-05T14:41:00Z">
              <w:rPr/>
            </w:rPrChange>
          </w:rPr>
          <w:t>2</w:t>
        </w:r>
      </w:ins>
      <w:ins w:id="412" w:author="Tahir Nisar [2]" w:date="2024-05-05T14:40:00Z">
        <w:r w:rsidR="00951B78">
          <w:t xml:space="preserve"> </w:t>
        </w:r>
        <w:r w:rsidR="00624A3A">
          <w:t>using</w:t>
        </w:r>
        <w:r w:rsidR="00A56869">
          <w:t xml:space="preserve"> </w:t>
        </w:r>
        <w:r w:rsidR="006E1B5A">
          <w:t>particle-in-cell model.</w:t>
        </w:r>
      </w:ins>
      <w:ins w:id="413" w:author="Tahir Nisar [2]" w:date="2024-05-05T14:41:00Z">
        <w:r w:rsidR="00E13691">
          <w:t xml:space="preserve"> The</w:t>
        </w:r>
        <w:r w:rsidR="00A275F7">
          <w:t xml:space="preserve">y </w:t>
        </w:r>
      </w:ins>
      <w:ins w:id="414" w:author="Tahir Nisar [2]" w:date="2024-05-05T14:42:00Z">
        <w:r w:rsidR="007D1CCD">
          <w:t xml:space="preserve">proposed </w:t>
        </w:r>
        <w:r w:rsidR="00C11F74">
          <w:t>th</w:t>
        </w:r>
        <w:r w:rsidR="00F00AA3">
          <w:t xml:space="preserve">at </w:t>
        </w:r>
      </w:ins>
      <w:ins w:id="415" w:author="Tahir Nisar [2]" w:date="2024-05-05T14:43:00Z">
        <w:r w:rsidR="00F759D4">
          <w:t>phot</w:t>
        </w:r>
        <w:r w:rsidR="00EC1AA6">
          <w:t xml:space="preserve">oionization </w:t>
        </w:r>
        <w:r w:rsidR="00DE773A">
          <w:t>in CO</w:t>
        </w:r>
        <w:r w:rsidR="00DE773A" w:rsidRPr="00DE773A">
          <w:rPr>
            <w:vertAlign w:val="subscript"/>
            <w:rPrChange w:id="416" w:author="Tahir Nisar [2]" w:date="2024-05-05T14:43:00Z">
              <w:rPr/>
            </w:rPrChange>
          </w:rPr>
          <w:t>2</w:t>
        </w:r>
        <w:r w:rsidR="00DE773A">
          <w:t xml:space="preserve"> is much wea</w:t>
        </w:r>
        <w:r w:rsidR="00AF46F0">
          <w:t>ke</w:t>
        </w:r>
      </w:ins>
      <w:ins w:id="417" w:author="Tahir Nisar [2]" w:date="2024-05-05T14:44:00Z">
        <w:r w:rsidR="00AF46F0">
          <w:t>r when compared with ai</w:t>
        </w:r>
        <w:r w:rsidR="00CC7410">
          <w:t>r</w:t>
        </w:r>
        <w:r w:rsidR="00AF46F0">
          <w:t>, because</w:t>
        </w:r>
        <w:r w:rsidR="007059AD">
          <w:t xml:space="preserve"> the</w:t>
        </w:r>
        <w:r w:rsidR="00AC6280">
          <w:t xml:space="preserve"> probability</w:t>
        </w:r>
      </w:ins>
      <w:ins w:id="418" w:author="Tahir Nisar [2]" w:date="2024-05-05T14:45:00Z">
        <w:r w:rsidR="00AC6280">
          <w:t xml:space="preserve"> of </w:t>
        </w:r>
        <w:r w:rsidR="005121D9">
          <w:t xml:space="preserve">ionization </w:t>
        </w:r>
        <w:r w:rsidR="00E636C3">
          <w:t xml:space="preserve">photons in </w:t>
        </w:r>
        <w:r w:rsidR="00E636C3">
          <w:lastRenderedPageBreak/>
          <w:t>CO</w:t>
        </w:r>
        <w:r w:rsidR="00E636C3">
          <w:softHyphen/>
        </w:r>
        <w:r w:rsidR="00E636C3" w:rsidRPr="00E636C3">
          <w:rPr>
            <w:vertAlign w:val="subscript"/>
            <w:rPrChange w:id="419" w:author="Tahir Nisar [2]" w:date="2024-05-05T14:45:00Z">
              <w:rPr/>
            </w:rPrChange>
          </w:rPr>
          <w:t>2</w:t>
        </w:r>
        <w:r w:rsidR="00E636C3">
          <w:t xml:space="preserve"> is very low.</w:t>
        </w:r>
        <w:r w:rsidR="00482114">
          <w:t xml:space="preserve"> </w:t>
        </w:r>
      </w:ins>
      <w:ins w:id="420" w:author="Tahir Nisar [2]" w:date="2024-05-05T14:46:00Z">
        <w:r w:rsidR="008C2873">
          <w:t xml:space="preserve">The </w:t>
        </w:r>
        <w:r w:rsidR="001713CD">
          <w:t xml:space="preserve">positive streamer can </w:t>
        </w:r>
        <w:r w:rsidR="008125AF">
          <w:t xml:space="preserve">initiate </w:t>
        </w:r>
        <w:r w:rsidR="00560B7D">
          <w:t xml:space="preserve">and sustain </w:t>
        </w:r>
        <w:r w:rsidR="003E5795">
          <w:t xml:space="preserve">with a small amount of </w:t>
        </w:r>
      </w:ins>
      <w:ins w:id="421" w:author="Tahir Nisar [2]" w:date="2024-05-05T14:47:00Z">
        <w:r w:rsidR="0069053C">
          <w:t>photoionization</w:t>
        </w:r>
        <w:r w:rsidR="00125FF2">
          <w:t xml:space="preserve"> but this</w:t>
        </w:r>
        <w:r w:rsidR="00E01CFD">
          <w:t xml:space="preserve"> </w:t>
        </w:r>
        <w:r w:rsidR="00C45090">
          <w:t xml:space="preserve">requires a very </w:t>
        </w:r>
        <w:r w:rsidR="00F93481">
          <w:t>high electric field around the streamer head</w:t>
        </w:r>
      </w:ins>
      <w:ins w:id="422" w:author="Tahir Nisar [2]" w:date="2024-05-05T14:54:00Z">
        <w:r w:rsidR="000F5AD4">
          <w:t>. Hence the sustainability of positive streamer in CO</w:t>
        </w:r>
        <w:r w:rsidR="000F5AD4" w:rsidRPr="00A21AFB">
          <w:rPr>
            <w:vertAlign w:val="subscript"/>
          </w:rPr>
          <w:t>2</w:t>
        </w:r>
        <w:r w:rsidR="000F5AD4">
          <w:t xml:space="preserve"> depends on the electric filed value</w:t>
        </w:r>
      </w:ins>
      <w:ins w:id="423" w:author="Tahir Nisar [2]" w:date="2024-05-05T14:59:00Z">
        <w:r w:rsidR="005C3F8D">
          <w:t xml:space="preserve"> </w:t>
        </w:r>
      </w:ins>
      <w:r w:rsidR="005C3F8D">
        <w:fldChar w:fldCharType="begin"/>
      </w:r>
      <w:r w:rsidR="005C3F8D">
        <w:instrText xml:space="preserve"> ADDIN EN.CITE &lt;EndNote&gt;&lt;Cite&gt;&lt;Author&gt;Li&lt;/Author&gt;&lt;Year&gt;2023&lt;/Year&gt;&lt;RecNum&gt;57&lt;/RecNum&gt;&lt;DisplayText&gt;[10]&lt;/DisplayText&gt;&lt;record&gt;&lt;rec-number&gt;57&lt;/rec-number&gt;&lt;foreign-keys&gt;&lt;key app="EN" db-id="r05xs095xr9rs7e0esa5sw55rz0ztxw9drz9" timestamp="1714897598"&gt;57&lt;/key&gt;&lt;/foreign-keys&gt;&lt;ref-type name="Journal Article"&gt;17&lt;/ref-type&gt;&lt;contributors&gt;&lt;authors&gt;&lt;author&gt;Li, Xiaoran&lt;/author&gt;&lt;author&gt;Sun, Anbang&lt;/author&gt;&lt;author&gt;Teunissen, Jannis&lt;/author&gt;&lt;/authors&gt;&lt;/contributors&gt;&lt;titles&gt;&lt;title&gt;&lt;style face="normal" font="default" size="100%"&gt;The effect of photoionization on positive streamers in CO&lt;/style&gt;&lt;style face="subscript" font="default" size="100%"&gt;2&lt;/style&gt;&lt;style face="normal" font="default" size="100%"&gt; studied with 2D particle-in-cell simulations&lt;/style&gt;&lt;/title&gt;&lt;secondary-title&gt;arXiv preprint arXiv:2304.01531&lt;/secondary-title&gt;&lt;/titles&gt;&lt;periodical&gt;&lt;full-title&gt;arXiv preprint arXiv:2304.01531&lt;/full-title&gt;&lt;/periodical&gt;&lt;dates&gt;&lt;year&gt;2023&lt;/year&gt;&lt;/dates&gt;&lt;urls&gt;&lt;/urls&gt;&lt;/record&gt;&lt;/Cite&gt;&lt;/EndNote&gt;</w:instrText>
      </w:r>
      <w:r w:rsidR="005C3F8D">
        <w:fldChar w:fldCharType="separate"/>
      </w:r>
      <w:r w:rsidR="005C3F8D">
        <w:rPr>
          <w:noProof/>
        </w:rPr>
        <w:t>[10]</w:t>
      </w:r>
      <w:r w:rsidR="005C3F8D">
        <w:fldChar w:fldCharType="end"/>
      </w:r>
      <w:del w:id="424" w:author="Tahir Nisar [2]" w:date="2024-05-05T14:59:00Z">
        <w:r w:rsidR="00647B91" w:rsidDel="005C3F8D">
          <w:fldChar w:fldCharType="begin"/>
        </w:r>
        <w:r w:rsidR="009231E1" w:rsidDel="005C3F8D">
          <w:delInstrText xml:space="preserve"> ADDIN EN.CITE &lt;EndNote&gt;&lt;Cite&gt;&lt;Author&gt;Li&lt;/Author&gt;&lt;Year&gt;2023&lt;/Year&gt;&lt;RecNum&gt;57&lt;/RecNum&gt;&lt;DisplayText&gt;[10]&lt;/DisplayText&gt;&lt;record&gt;&lt;rec-number&gt;57&lt;/rec-number&gt;&lt;foreign-keys&gt;&lt;key app="EN" db-id="r05xs095xr9rs7e0esa5sw55rz0ztxw9drz9" timestamp="1714897598"&gt;57&lt;/key&gt;&lt;/foreign-keys&gt;&lt;ref-type name="Journal Article"&gt;17&lt;/ref-type&gt;&lt;contributors&gt;&lt;authors&gt;&lt;author&gt;Li, Xiaoran&lt;/author&gt;&lt;author&gt;Sun, Anbang&lt;/author&gt;&lt;author&gt;Teunissen, Jannis&lt;/author&gt;&lt;/authors&gt;&lt;/contributors&gt;&lt;titles&gt;&lt;title&gt;The effect of photoionization on positive streamers in CO $ _2 $ studied with 2D particle-in-cell simulations&lt;/title&gt;&lt;secondary-title&gt;arXiv preprint arXiv:2304.01531&lt;/secondary-title&gt;&lt;/titles&gt;&lt;periodical&gt;&lt;full-title&gt;arXiv preprint arXiv:2304.01531&lt;/full-title&gt;&lt;/periodical&gt;&lt;dates&gt;&lt;year&gt;2023&lt;/year&gt;&lt;/dates&gt;&lt;urls&gt;&lt;/urls&gt;&lt;/record&gt;&lt;/Cite&gt;&lt;/EndNote&gt;</w:delInstrText>
        </w:r>
        <w:r w:rsidR="00647B91" w:rsidDel="005C3F8D">
          <w:fldChar w:fldCharType="separate"/>
        </w:r>
        <w:r w:rsidR="009231E1" w:rsidDel="005C3F8D">
          <w:rPr>
            <w:noProof/>
          </w:rPr>
          <w:delText>[10]</w:delText>
        </w:r>
        <w:r w:rsidR="00647B91" w:rsidDel="005C3F8D">
          <w:fldChar w:fldCharType="end"/>
        </w:r>
      </w:del>
      <w:ins w:id="425" w:author="Tahir Nisar [2]" w:date="2024-05-05T14:36:00Z">
        <w:r w:rsidR="004972E0">
          <w:t>.</w:t>
        </w:r>
      </w:ins>
      <w:ins w:id="426" w:author="Tahir Nisar [2]" w:date="2024-05-05T14:52:00Z">
        <w:r w:rsidR="00830CFE">
          <w:t xml:space="preserve"> </w:t>
        </w:r>
      </w:ins>
      <w:ins w:id="427" w:author="Tahir Nisar [2]" w:date="2024-05-05T14:53:00Z">
        <w:r w:rsidR="0036281D">
          <w:t>Similar</w:t>
        </w:r>
        <w:r w:rsidR="000239DD">
          <w:t>l</w:t>
        </w:r>
        <w:r w:rsidR="0036281D">
          <w:t>y,</w:t>
        </w:r>
      </w:ins>
      <w:ins w:id="428" w:author="Tahir Nisar [2]" w:date="2024-05-05T14:57:00Z">
        <w:r w:rsidR="007574AB">
          <w:t xml:space="preserve"> </w:t>
        </w:r>
        <w:proofErr w:type="spellStart"/>
        <w:r w:rsidR="007574AB" w:rsidRPr="00AC715D">
          <w:rPr>
            <w:highlight w:val="yellow"/>
            <w:rPrChange w:id="429" w:author="Tahir Nisar [2]" w:date="2024-05-05T15:05:00Z">
              <w:rPr/>
            </w:rPrChange>
          </w:rPr>
          <w:t>Marskar</w:t>
        </w:r>
      </w:ins>
      <w:proofErr w:type="spellEnd"/>
      <w:ins w:id="430" w:author="Tahir Nisar [2]" w:date="2024-05-05T15:01:00Z">
        <w:r w:rsidR="00B10AF1">
          <w:t xml:space="preserve"> performed the </w:t>
        </w:r>
        <w:r w:rsidR="00CC6E97">
          <w:t xml:space="preserve">streamer discharge </w:t>
        </w:r>
        <w:r w:rsidR="00F140DE">
          <w:t>sim</w:t>
        </w:r>
        <w:r w:rsidR="00342B37">
          <w:t>u</w:t>
        </w:r>
        <w:r w:rsidR="00F140DE">
          <w:t>l</w:t>
        </w:r>
        <w:r w:rsidR="00342B37">
          <w:t>a</w:t>
        </w:r>
        <w:r w:rsidR="00F140DE">
          <w:t>tion in CO</w:t>
        </w:r>
        <w:r w:rsidR="00F140DE" w:rsidRPr="00F140DE">
          <w:rPr>
            <w:vertAlign w:val="subscript"/>
            <w:rPrChange w:id="431" w:author="Tahir Nisar [2]" w:date="2024-05-05T15:01:00Z">
              <w:rPr/>
            </w:rPrChange>
          </w:rPr>
          <w:t>2</w:t>
        </w:r>
        <w:r w:rsidR="00DA00D2">
          <w:t xml:space="preserve"> </w:t>
        </w:r>
      </w:ins>
      <w:ins w:id="432" w:author="Tahir Nisar [2]" w:date="2024-05-05T15:02:00Z">
        <w:r w:rsidR="00342B37">
          <w:t>by</w:t>
        </w:r>
        <w:r w:rsidR="0049170B">
          <w:t xml:space="preserve"> </w:t>
        </w:r>
        <w:r w:rsidR="003E6993">
          <w:t>using the</w:t>
        </w:r>
        <w:r w:rsidR="00B05F5F">
          <w:t xml:space="preserve"> 3D kinetic </w:t>
        </w:r>
        <w:r w:rsidR="0067576F">
          <w:t>Monte Carlo model</w:t>
        </w:r>
      </w:ins>
      <w:ins w:id="433" w:author="Tahir Nisar [2]" w:date="2024-05-05T15:06:00Z">
        <w:r w:rsidR="006D4B97">
          <w:t>.</w:t>
        </w:r>
      </w:ins>
      <w:ins w:id="434" w:author="Tahir Nisar [2]" w:date="2024-05-05T15:50:00Z">
        <w:r w:rsidR="00BC02FC">
          <w:t xml:space="preserve"> The author</w:t>
        </w:r>
      </w:ins>
      <w:ins w:id="435" w:author="Tahir Nisar [2]" w:date="2024-05-05T15:06:00Z">
        <w:r w:rsidR="006D4B97">
          <w:t xml:space="preserve"> conc</w:t>
        </w:r>
        <w:r w:rsidR="0021636F">
          <w:t xml:space="preserve">luded from the simulation results that </w:t>
        </w:r>
      </w:ins>
      <w:ins w:id="436" w:author="Tahir Nisar [2]" w:date="2024-05-05T15:07:00Z">
        <w:r w:rsidR="00133646">
          <w:t>electron</w:t>
        </w:r>
        <w:r w:rsidR="0061506E">
          <w:t xml:space="preserve"> </w:t>
        </w:r>
        <w:r w:rsidR="00133646">
          <w:t xml:space="preserve">attachment and </w:t>
        </w:r>
        <w:r w:rsidR="006253DE">
          <w:t>photoionization</w:t>
        </w:r>
        <w:r w:rsidR="00124FF0">
          <w:t xml:space="preserve"> </w:t>
        </w:r>
      </w:ins>
      <w:ins w:id="437" w:author="Tahir Nisar [2]" w:date="2024-05-05T15:08:00Z">
        <w:r w:rsidR="00B311CA">
          <w:t xml:space="preserve">both are required for the </w:t>
        </w:r>
        <w:r w:rsidR="00373408">
          <w:t xml:space="preserve">streamer </w:t>
        </w:r>
        <w:r w:rsidR="00092664">
          <w:t>to</w:t>
        </w:r>
      </w:ins>
      <w:ins w:id="438" w:author="Tahir Nisar [2]" w:date="2024-05-05T15:09:00Z">
        <w:r w:rsidR="00E34228">
          <w:t xml:space="preserve"> </w:t>
        </w:r>
        <w:r w:rsidR="00043E77">
          <w:t>initiate</w:t>
        </w:r>
        <w:r w:rsidR="00092664">
          <w:t xml:space="preserve"> and </w:t>
        </w:r>
        <w:r w:rsidR="00043E77">
          <w:t>propagate</w:t>
        </w:r>
      </w:ins>
      <w:ins w:id="439" w:author="Tahir Nisar [2]" w:date="2024-05-05T15:03:00Z">
        <w:r w:rsidR="006410C4">
          <w:t>.</w:t>
        </w:r>
      </w:ins>
      <w:ins w:id="440" w:author="Tahir Nisar [2]" w:date="2024-05-05T15:09:00Z">
        <w:r w:rsidR="00512723">
          <w:t xml:space="preserve"> </w:t>
        </w:r>
        <w:r w:rsidR="0094095C">
          <w:t>The electro</w:t>
        </w:r>
        <w:r w:rsidR="0072518D">
          <w:t>n</w:t>
        </w:r>
        <w:r w:rsidR="0094095C">
          <w:t xml:space="preserve"> </w:t>
        </w:r>
        <w:r w:rsidR="008E182F">
          <w:t>attachment</w:t>
        </w:r>
      </w:ins>
      <w:ins w:id="441" w:author="Tahir Nisar [2]" w:date="2024-05-05T15:10:00Z">
        <w:r w:rsidR="00F86549">
          <w:t xml:space="preserve"> </w:t>
        </w:r>
      </w:ins>
      <w:ins w:id="442" w:author="Tahir Nisar [2]" w:date="2024-05-05T15:11:00Z">
        <w:r w:rsidR="00906AF8">
          <w:t xml:space="preserve">plays critical role in </w:t>
        </w:r>
        <w:r w:rsidR="004D4D7E">
          <w:t xml:space="preserve">negative </w:t>
        </w:r>
        <w:r w:rsidR="00370EF1">
          <w:t xml:space="preserve">streamer </w:t>
        </w:r>
        <w:r w:rsidR="008B22BE">
          <w:t xml:space="preserve">whereas </w:t>
        </w:r>
        <w:r w:rsidR="00B907CE">
          <w:t xml:space="preserve">photoionization </w:t>
        </w:r>
        <w:r w:rsidR="00E94398">
          <w:t xml:space="preserve">in positive </w:t>
        </w:r>
        <w:r w:rsidR="006C039C">
          <w:t>st</w:t>
        </w:r>
      </w:ins>
      <w:ins w:id="443" w:author="Tahir Nisar [2]" w:date="2024-05-05T15:12:00Z">
        <w:r w:rsidR="006C039C">
          <w:t>reamer discharge</w:t>
        </w:r>
      </w:ins>
      <w:ins w:id="444" w:author="Tahir Nisar [2]" w:date="2024-05-05T15:51:00Z">
        <w:r w:rsidR="001D55ED">
          <w:t xml:space="preserve">. </w:t>
        </w:r>
        <w:r w:rsidR="00A04C90">
          <w:t xml:space="preserve">The author </w:t>
        </w:r>
        <w:r w:rsidR="001402E6">
          <w:t xml:space="preserve">performed the </w:t>
        </w:r>
        <w:r w:rsidR="001E17D7">
          <w:t>computational analysis</w:t>
        </w:r>
      </w:ins>
      <w:ins w:id="445" w:author="Tahir Nisar [2]" w:date="2024-05-05T15:53:00Z">
        <w:r w:rsidR="004B106F">
          <w:t xml:space="preserve"> and </w:t>
        </w:r>
        <w:r w:rsidR="00724C77">
          <w:t xml:space="preserve">concluded that </w:t>
        </w:r>
        <w:r w:rsidR="00E50731">
          <w:t xml:space="preserve">positive </w:t>
        </w:r>
        <w:r w:rsidR="003E40E3">
          <w:t xml:space="preserve">streamer can </w:t>
        </w:r>
        <w:r w:rsidR="008D1D2E">
          <w:t>propaga</w:t>
        </w:r>
        <w:r w:rsidR="00E5155E">
          <w:t xml:space="preserve">te </w:t>
        </w:r>
        <w:r w:rsidR="000B04E2">
          <w:t xml:space="preserve">due to </w:t>
        </w:r>
        <w:r w:rsidR="0011579A">
          <w:t>photoionization</w:t>
        </w:r>
        <w:r w:rsidR="001006BF">
          <w:t xml:space="preserve"> in CO</w:t>
        </w:r>
        <w:r w:rsidR="001006BF" w:rsidRPr="001006BF">
          <w:rPr>
            <w:vertAlign w:val="subscript"/>
            <w:rPrChange w:id="446" w:author="Tahir Nisar [2]" w:date="2024-05-05T15:53:00Z">
              <w:rPr/>
            </w:rPrChange>
          </w:rPr>
          <w:t>2</w:t>
        </w:r>
      </w:ins>
      <w:ins w:id="447" w:author="Tahir Nisar [2]" w:date="2024-05-05T16:00:00Z">
        <w:r w:rsidR="00283FBA">
          <w:t xml:space="preserve"> based gas mixture</w:t>
        </w:r>
      </w:ins>
      <w:ins w:id="448" w:author="Tahir Nisar [2]" w:date="2024-05-05T15:53:00Z">
        <w:r w:rsidR="00CE66B9">
          <w:rPr>
            <w:vertAlign w:val="subscript"/>
          </w:rPr>
          <w:t xml:space="preserve"> </w:t>
        </w:r>
      </w:ins>
      <w:r w:rsidR="007574AB">
        <w:fldChar w:fldCharType="begin"/>
      </w:r>
      <w:r w:rsidR="005C3F8D">
        <w:instrText xml:space="preserve"> ADDIN EN.CITE &lt;EndNote&gt;&lt;Cite&gt;&lt;Author&gt;Marskar&lt;/Author&gt;&lt;Year&gt;2023&lt;/Year&gt;&lt;RecNum&gt;58&lt;/RecNum&gt;&lt;DisplayText&gt;[11]&lt;/DisplayText&gt;&lt;record&gt;&lt;rec-number&gt;58&lt;/rec-number&gt;&lt;foreign-keys&gt;&lt;key app="EN" db-id="r05xs095xr9rs7e0esa5sw55rz0ztxw9drz9" timestamp="1714902971"&gt;58&lt;/key&gt;&lt;/foreign-keys&gt;&lt;ref-type name="Journal Article"&gt;17&lt;/ref-type&gt;&lt;contributors&gt;&lt;authors&gt;&lt;author&gt;Marskar, Robert&lt;/author&gt;&lt;/authors&gt;&lt;/contributors&gt;&lt;titles&gt;&lt;title&gt;&lt;style face="normal" font="default" size="100%"&gt;A 3D kinetic Monte Carlo study of streamer discharges in CO&lt;/style&gt;&lt;style face="subscript" font="default" size="100%"&gt;2&lt;/style&gt;&lt;/title&gt;&lt;secondary-title&gt;arXiv preprint arXiv:2312.02634&lt;/secondary-title&gt;&lt;/titles&gt;&lt;periodical&gt;&lt;full-title&gt;arXiv preprint arXiv:2312.02634&lt;/full-title&gt;&lt;/periodical&gt;&lt;dates&gt;&lt;year&gt;2023&lt;/year&gt;&lt;/dates&gt;&lt;urls&gt;&lt;/urls&gt;&lt;/record&gt;&lt;/Cite&gt;&lt;/EndNote&gt;</w:instrText>
      </w:r>
      <w:r w:rsidR="007574AB">
        <w:fldChar w:fldCharType="separate"/>
      </w:r>
      <w:r w:rsidR="005C3F8D">
        <w:rPr>
          <w:noProof/>
        </w:rPr>
        <w:t>[11]</w:t>
      </w:r>
      <w:r w:rsidR="007574AB">
        <w:fldChar w:fldCharType="end"/>
      </w:r>
      <w:ins w:id="449" w:author="Tahir Nisar [2]" w:date="2024-05-05T15:05:00Z">
        <w:r w:rsidR="007428C4">
          <w:t>.</w:t>
        </w:r>
      </w:ins>
      <w:ins w:id="450" w:author="Tahir Nisar [2]" w:date="2024-05-05T15:56:00Z">
        <w:r w:rsidR="00491315">
          <w:t xml:space="preserve"> </w:t>
        </w:r>
      </w:ins>
      <w:ins w:id="451" w:author="Tahir Nisar [2]" w:date="2024-05-05T15:57:00Z">
        <w:r w:rsidR="00A70F7B">
          <w:t>CO</w:t>
        </w:r>
        <w:r w:rsidR="00A70F7B" w:rsidRPr="00A70F7B">
          <w:rPr>
            <w:vertAlign w:val="subscript"/>
            <w:rPrChange w:id="452" w:author="Tahir Nisar [2]" w:date="2024-05-05T15:57:00Z">
              <w:rPr/>
            </w:rPrChange>
          </w:rPr>
          <w:t>2</w:t>
        </w:r>
        <w:r w:rsidR="00A70F7B">
          <w:t xml:space="preserve"> is </w:t>
        </w:r>
      </w:ins>
      <w:ins w:id="453" w:author="Tahir Nisar [2]" w:date="2024-05-05T15:58:00Z">
        <w:r w:rsidR="009D43A3">
          <w:t xml:space="preserve">considered as the </w:t>
        </w:r>
        <w:r w:rsidR="008B7BF8">
          <w:t xml:space="preserve">prominent </w:t>
        </w:r>
        <w:r w:rsidR="008463D3">
          <w:t>alternative gas</w:t>
        </w:r>
      </w:ins>
      <w:ins w:id="454" w:author="Tahir Nisar [2]" w:date="2024-05-05T15:59:00Z">
        <w:r w:rsidR="001464B1">
          <w:t xml:space="preserve"> as from the above literature.</w:t>
        </w:r>
      </w:ins>
      <w:ins w:id="455" w:author="Tahir Nisar [2]" w:date="2024-05-05T16:01:00Z">
        <w:r w:rsidR="007118F6">
          <w:t xml:space="preserve"> </w:t>
        </w:r>
        <w:r w:rsidR="00F20838">
          <w:t xml:space="preserve">As the </w:t>
        </w:r>
        <w:r w:rsidR="0097720C">
          <w:t>photoionization</w:t>
        </w:r>
      </w:ins>
      <w:ins w:id="456" w:author="Tahir Nisar [2]" w:date="2024-05-05T16:02:00Z">
        <w:r w:rsidR="00511C7A">
          <w:t xml:space="preserve"> </w:t>
        </w:r>
        <w:r w:rsidR="002E3E95">
          <w:t>in CO</w:t>
        </w:r>
        <w:r w:rsidR="002E3E95" w:rsidRPr="002E3E95">
          <w:rPr>
            <w:vertAlign w:val="subscript"/>
            <w:rPrChange w:id="457" w:author="Tahir Nisar [2]" w:date="2024-05-05T16:02:00Z">
              <w:rPr/>
            </w:rPrChange>
          </w:rPr>
          <w:t>2</w:t>
        </w:r>
        <w:r w:rsidR="002E3E95">
          <w:t xml:space="preserve"> is </w:t>
        </w:r>
        <w:r w:rsidR="006D3DAB">
          <w:t xml:space="preserve">weak, </w:t>
        </w:r>
      </w:ins>
      <w:ins w:id="458" w:author="Tahir Nisar [2]" w:date="2024-05-05T16:03:00Z">
        <w:r w:rsidR="006D3DAB">
          <w:t xml:space="preserve">so </w:t>
        </w:r>
        <w:r w:rsidR="00BD4CD8">
          <w:t xml:space="preserve">the background ionization has selected as an alternative </w:t>
        </w:r>
        <w:r w:rsidR="00281CB1">
          <w:t xml:space="preserve">breakdown mechanism. </w:t>
        </w:r>
      </w:ins>
      <w:ins w:id="459" w:author="Tahir Nisar [2]" w:date="2024-05-05T16:00:00Z">
        <w:r w:rsidR="00721356">
          <w:t xml:space="preserve"> </w:t>
        </w:r>
      </w:ins>
    </w:p>
    <w:p w14:paraId="51D64AD8" w14:textId="5B79F2B2" w:rsidR="001B49C4" w:rsidRPr="006D3902" w:rsidRDefault="008F0516" w:rsidP="007574AB">
      <w:pPr>
        <w:pStyle w:val="Text"/>
        <w:rPr>
          <w:ins w:id="460" w:author="Tahir Nisar [2]" w:date="2024-05-05T16:06:00Z"/>
          <w:color w:val="auto"/>
          <w:highlight w:val="yellow"/>
          <w:rPrChange w:id="461" w:author="Tahir Nisar [2]" w:date="2024-05-12T21:33:00Z">
            <w:rPr>
              <w:ins w:id="462" w:author="Tahir Nisar [2]" w:date="2024-05-05T16:06:00Z"/>
            </w:rPr>
          </w:rPrChange>
        </w:rPr>
      </w:pPr>
      <w:ins w:id="463" w:author="Tahir Nisar [2]" w:date="2024-05-05T16:04:00Z">
        <w:r w:rsidRPr="006D3902">
          <w:rPr>
            <w:color w:val="auto"/>
            <w:highlight w:val="yellow"/>
            <w:rPrChange w:id="464" w:author="Tahir Nisar [2]" w:date="2024-05-12T21:33:00Z">
              <w:rPr/>
            </w:rPrChange>
          </w:rPr>
          <w:t>The main focus of this paper is to understand the positive and negative streamer discharge behavior under different parameters, such as time span, applied voltage, pressure, electrode radii, electrode distance and streamer velocity. The behavior of streamer formation in negative and positive streamer discharge has disc</w:t>
        </w:r>
        <w:r w:rsidR="00533BBF" w:rsidRPr="006D3902">
          <w:rPr>
            <w:color w:val="auto"/>
            <w:highlight w:val="yellow"/>
            <w:rPrChange w:id="465" w:author="Tahir Nisar [2]" w:date="2024-05-12T21:33:00Z">
              <w:rPr/>
            </w:rPrChange>
          </w:rPr>
          <w:t>ussed in detail</w:t>
        </w:r>
        <w:r w:rsidRPr="006D3902">
          <w:rPr>
            <w:color w:val="auto"/>
            <w:highlight w:val="yellow"/>
            <w:rPrChange w:id="466" w:author="Tahir Nisar [2]" w:date="2024-05-12T21:33:00Z">
              <w:rPr/>
            </w:rPrChange>
          </w:rPr>
          <w:t>. This includes the influence of charged particles, including ions and electrons, and the streamer head formation during the propagation. The change of the streamer formation on the head is also analyzed and discussed in detail.</w:t>
        </w:r>
      </w:ins>
      <w:ins w:id="467" w:author="Tahir Nisar [2]" w:date="2024-05-05T16:08:00Z">
        <w:r w:rsidR="00F07681" w:rsidRPr="006D3902">
          <w:rPr>
            <w:color w:val="auto"/>
            <w:highlight w:val="yellow"/>
            <w:rPrChange w:id="468" w:author="Tahir Nisar [2]" w:date="2024-05-12T21:33:00Z">
              <w:rPr/>
            </w:rPrChange>
          </w:rPr>
          <w:t xml:space="preserve"> (Rewrite)</w:t>
        </w:r>
      </w:ins>
    </w:p>
    <w:p w14:paraId="12B79B94" w14:textId="036D22C1" w:rsidR="00342BC4" w:rsidRPr="006D3902" w:rsidRDefault="001B49C4" w:rsidP="007574AB">
      <w:pPr>
        <w:pStyle w:val="Text"/>
        <w:rPr>
          <w:ins w:id="469" w:author="Tahir Nisar [2]" w:date="2024-05-05T16:06:00Z"/>
          <w:color w:val="auto"/>
          <w:rPrChange w:id="470" w:author="Tahir Nisar [2]" w:date="2024-05-12T21:33:00Z">
            <w:rPr>
              <w:ins w:id="471" w:author="Tahir Nisar [2]" w:date="2024-05-05T16:06:00Z"/>
            </w:rPr>
          </w:rPrChange>
        </w:rPr>
      </w:pPr>
      <w:moveToRangeStart w:id="472" w:author="Tahir Nisar [2]" w:date="2024-05-05T16:06:00Z" w:name="move165817608"/>
      <w:moveTo w:id="473" w:author="Tahir Nisar [2]" w:date="2024-05-05T16:06:00Z">
        <w:r w:rsidRPr="006D3902">
          <w:rPr>
            <w:color w:val="auto"/>
            <w:highlight w:val="yellow"/>
            <w:rPrChange w:id="474" w:author="Tahir Nisar [2]" w:date="2024-05-12T21:33:00Z">
              <w:rPr/>
            </w:rPrChange>
          </w:rPr>
          <w:t xml:space="preserve">The paper is distributed in </w:t>
        </w:r>
      </w:moveTo>
      <w:ins w:id="475" w:author="Tahir Nisar [2]" w:date="2024-05-05T16:07:00Z">
        <w:r w:rsidR="00181F02" w:rsidRPr="006D3902">
          <w:rPr>
            <w:color w:val="auto"/>
            <w:highlight w:val="yellow"/>
            <w:rPrChange w:id="476" w:author="Tahir Nisar [2]" w:date="2024-05-12T21:33:00Z">
              <w:rPr>
                <w:highlight w:val="yellow"/>
              </w:rPr>
            </w:rPrChange>
          </w:rPr>
          <w:t>three</w:t>
        </w:r>
      </w:ins>
      <w:moveTo w:id="477" w:author="Tahir Nisar [2]" w:date="2024-05-05T16:06:00Z">
        <w:del w:id="478" w:author="Tahir Nisar [2]" w:date="2024-05-05T16:07:00Z">
          <w:r w:rsidRPr="006D3902" w:rsidDel="00181F02">
            <w:rPr>
              <w:color w:val="auto"/>
              <w:highlight w:val="yellow"/>
              <w:rPrChange w:id="479" w:author="Tahir Nisar [2]" w:date="2024-05-12T21:33:00Z">
                <w:rPr>
                  <w:highlight w:val="yellow"/>
                </w:rPr>
              </w:rPrChange>
            </w:rPr>
            <w:delText>four</w:delText>
          </w:r>
        </w:del>
        <w:r w:rsidRPr="006D3902">
          <w:rPr>
            <w:color w:val="auto"/>
            <w:highlight w:val="yellow"/>
            <w:rPrChange w:id="480" w:author="Tahir Nisar [2]" w:date="2024-05-12T21:33:00Z">
              <w:rPr>
                <w:highlight w:val="yellow"/>
              </w:rPr>
            </w:rPrChange>
          </w:rPr>
          <w:t xml:space="preserve"> major sections</w:t>
        </w:r>
        <w:del w:id="481" w:author="Tahir Nisar [2]" w:date="2024-05-05T16:07:00Z">
          <w:r w:rsidRPr="006D3902" w:rsidDel="0051020D">
            <w:rPr>
              <w:color w:val="auto"/>
              <w:highlight w:val="yellow"/>
              <w:rPrChange w:id="482" w:author="Tahir Nisar [2]" w:date="2024-05-12T21:33:00Z">
                <w:rPr/>
              </w:rPrChange>
            </w:rPr>
            <w:delText xml:space="preserve">. </w:delText>
          </w:r>
          <w:r w:rsidRPr="006D3902" w:rsidDel="0051020D">
            <w:rPr>
              <w:color w:val="auto"/>
              <w:highlight w:val="yellow"/>
              <w:rPrChange w:id="483" w:author="Tahir Nisar [2]" w:date="2024-05-12T21:33:00Z">
                <w:rPr>
                  <w:highlight w:val="yellow"/>
                </w:rPr>
              </w:rPrChange>
            </w:rPr>
            <w:delText>In the first section, the electron transport properties of CO</w:delText>
          </w:r>
          <w:r w:rsidRPr="006D3902" w:rsidDel="0051020D">
            <w:rPr>
              <w:color w:val="auto"/>
              <w:highlight w:val="yellow"/>
              <w:vertAlign w:val="subscript"/>
              <w:rPrChange w:id="484" w:author="Tahir Nisar [2]" w:date="2024-05-12T21:33:00Z">
                <w:rPr>
                  <w:highlight w:val="yellow"/>
                  <w:vertAlign w:val="subscript"/>
                </w:rPr>
              </w:rPrChange>
            </w:rPr>
            <w:delText>2</w:delText>
          </w:r>
          <w:r w:rsidRPr="006D3902" w:rsidDel="0051020D">
            <w:rPr>
              <w:color w:val="auto"/>
              <w:highlight w:val="yellow"/>
              <w:rPrChange w:id="485" w:author="Tahir Nisar [2]" w:date="2024-05-12T21:33:00Z">
                <w:rPr>
                  <w:highlight w:val="yellow"/>
                </w:rPr>
              </w:rPrChange>
            </w:rPr>
            <w:delText>/O</w:delText>
          </w:r>
          <w:r w:rsidRPr="006D3902" w:rsidDel="0051020D">
            <w:rPr>
              <w:color w:val="auto"/>
              <w:highlight w:val="yellow"/>
              <w:vertAlign w:val="subscript"/>
              <w:rPrChange w:id="486" w:author="Tahir Nisar [2]" w:date="2024-05-12T21:33:00Z">
                <w:rPr>
                  <w:highlight w:val="yellow"/>
                  <w:vertAlign w:val="subscript"/>
                </w:rPr>
              </w:rPrChange>
            </w:rPr>
            <w:delText>2</w:delText>
          </w:r>
          <w:r w:rsidRPr="006D3902" w:rsidDel="0051020D">
            <w:rPr>
              <w:color w:val="auto"/>
              <w:highlight w:val="yellow"/>
              <w:rPrChange w:id="487" w:author="Tahir Nisar [2]" w:date="2024-05-12T21:33:00Z">
                <w:rPr>
                  <w:highlight w:val="yellow"/>
                </w:rPr>
              </w:rPrChange>
            </w:rPr>
            <w:delText xml:space="preserve"> gas mixture are discussed in detail. The transport parameters of CO</w:delText>
          </w:r>
          <w:r w:rsidRPr="006D3902" w:rsidDel="0051020D">
            <w:rPr>
              <w:color w:val="auto"/>
              <w:highlight w:val="yellow"/>
              <w:vertAlign w:val="subscript"/>
              <w:rPrChange w:id="488" w:author="Tahir Nisar [2]" w:date="2024-05-12T21:33:00Z">
                <w:rPr>
                  <w:highlight w:val="yellow"/>
                  <w:vertAlign w:val="subscript"/>
                </w:rPr>
              </w:rPrChange>
            </w:rPr>
            <w:delText>2</w:delText>
          </w:r>
          <w:r w:rsidRPr="006D3902" w:rsidDel="0051020D">
            <w:rPr>
              <w:color w:val="auto"/>
              <w:highlight w:val="yellow"/>
              <w:rPrChange w:id="489" w:author="Tahir Nisar [2]" w:date="2024-05-12T21:33:00Z">
                <w:rPr>
                  <w:highlight w:val="yellow"/>
                </w:rPr>
              </w:rPrChange>
            </w:rPr>
            <w:delText>/O</w:delText>
          </w:r>
          <w:r w:rsidRPr="006D3902" w:rsidDel="0051020D">
            <w:rPr>
              <w:color w:val="auto"/>
              <w:highlight w:val="yellow"/>
              <w:vertAlign w:val="subscript"/>
              <w:rPrChange w:id="490" w:author="Tahir Nisar [2]" w:date="2024-05-12T21:33:00Z">
                <w:rPr>
                  <w:highlight w:val="yellow"/>
                  <w:vertAlign w:val="subscript"/>
                </w:rPr>
              </w:rPrChange>
            </w:rPr>
            <w:delText>2</w:delText>
          </w:r>
          <w:r w:rsidRPr="006D3902" w:rsidDel="0051020D">
            <w:rPr>
              <w:color w:val="auto"/>
              <w:highlight w:val="yellow"/>
              <w:rPrChange w:id="491" w:author="Tahir Nisar [2]" w:date="2024-05-12T21:33:00Z">
                <w:rPr>
                  <w:highlight w:val="yellow"/>
                </w:rPr>
              </w:rPrChange>
            </w:rPr>
            <w:delText xml:space="preserve"> gas mixture are obtained with the help of the two-term Boltzmann approximation equation</w:delText>
          </w:r>
        </w:del>
      </w:moveTo>
      <w:moveToRangeEnd w:id="472"/>
      <w:ins w:id="492" w:author="Tahir Nisar [2]" w:date="2024-05-05T16:06:00Z">
        <w:r w:rsidR="00342BC4" w:rsidRPr="006D3902">
          <w:rPr>
            <w:color w:val="auto"/>
            <w:highlight w:val="yellow"/>
            <w:rPrChange w:id="493" w:author="Tahir Nisar [2]" w:date="2024-05-12T21:33:00Z">
              <w:rPr/>
            </w:rPrChange>
          </w:rPr>
          <w:t>.</w:t>
        </w:r>
        <w:r w:rsidR="008655FE" w:rsidRPr="006D3902">
          <w:rPr>
            <w:color w:val="auto"/>
            <w:highlight w:val="yellow"/>
            <w:rPrChange w:id="494" w:author="Tahir Nisar [2]" w:date="2024-05-12T21:33:00Z">
              <w:rPr/>
            </w:rPrChange>
          </w:rPr>
          <w:t xml:space="preserve"> </w:t>
        </w:r>
      </w:ins>
      <w:moveToRangeStart w:id="495" w:author="Tahir Nisar [2]" w:date="2024-05-05T16:06:00Z" w:name="move165817634"/>
      <w:moveTo w:id="496" w:author="Tahir Nisar [2]" w:date="2024-05-05T16:06:00Z">
        <w:r w:rsidR="008655FE" w:rsidRPr="006D3902">
          <w:rPr>
            <w:color w:val="auto"/>
            <w:highlight w:val="yellow"/>
            <w:rPrChange w:id="497" w:author="Tahir Nisar [2]" w:date="2024-05-12T21:33:00Z">
              <w:rPr/>
            </w:rPrChange>
          </w:rPr>
          <w:t xml:space="preserve">In the </w:t>
        </w:r>
      </w:moveTo>
      <w:ins w:id="498" w:author="Tahir Nisar [2]" w:date="2024-05-05T16:07:00Z">
        <w:r w:rsidR="000D7CD6" w:rsidRPr="006D3902">
          <w:rPr>
            <w:color w:val="auto"/>
            <w:highlight w:val="yellow"/>
            <w:rPrChange w:id="499" w:author="Tahir Nisar [2]" w:date="2024-05-12T21:33:00Z">
              <w:rPr/>
            </w:rPrChange>
          </w:rPr>
          <w:t>first</w:t>
        </w:r>
      </w:ins>
      <w:moveTo w:id="500" w:author="Tahir Nisar [2]" w:date="2024-05-05T16:06:00Z">
        <w:del w:id="501" w:author="Tahir Nisar [2]" w:date="2024-05-05T16:07:00Z">
          <w:r w:rsidR="008655FE" w:rsidRPr="006D3902" w:rsidDel="000D7CD6">
            <w:rPr>
              <w:color w:val="auto"/>
              <w:highlight w:val="yellow"/>
              <w:rPrChange w:id="502" w:author="Tahir Nisar [2]" w:date="2024-05-12T21:33:00Z">
                <w:rPr/>
              </w:rPrChange>
            </w:rPr>
            <w:delText>second</w:delText>
          </w:r>
        </w:del>
        <w:r w:rsidR="008655FE" w:rsidRPr="006D3902">
          <w:rPr>
            <w:color w:val="auto"/>
            <w:highlight w:val="yellow"/>
            <w:rPrChange w:id="503" w:author="Tahir Nisar [2]" w:date="2024-05-12T21:33:00Z">
              <w:rPr/>
            </w:rPrChange>
          </w:rPr>
          <w:t xml:space="preserve"> section, the two-dimensional axis-symmetric model has been established in a plasma domain. In the </w:t>
        </w:r>
      </w:moveTo>
      <w:ins w:id="504" w:author="Tahir Nisar [2]" w:date="2024-05-05T16:07:00Z">
        <w:r w:rsidR="004A36C8" w:rsidRPr="006D3902">
          <w:rPr>
            <w:color w:val="auto"/>
            <w:highlight w:val="yellow"/>
            <w:rPrChange w:id="505" w:author="Tahir Nisar [2]" w:date="2024-05-12T21:33:00Z">
              <w:rPr/>
            </w:rPrChange>
          </w:rPr>
          <w:t>second</w:t>
        </w:r>
      </w:ins>
      <w:moveTo w:id="506" w:author="Tahir Nisar [2]" w:date="2024-05-05T16:06:00Z">
        <w:del w:id="507" w:author="Tahir Nisar [2]" w:date="2024-05-05T16:07:00Z">
          <w:r w:rsidR="008655FE" w:rsidRPr="006D3902" w:rsidDel="004A36C8">
            <w:rPr>
              <w:color w:val="auto"/>
              <w:highlight w:val="yellow"/>
              <w:rPrChange w:id="508" w:author="Tahir Nisar [2]" w:date="2024-05-12T21:33:00Z">
                <w:rPr/>
              </w:rPrChange>
            </w:rPr>
            <w:delText>third</w:delText>
          </w:r>
        </w:del>
        <w:r w:rsidR="008655FE" w:rsidRPr="006D3902">
          <w:rPr>
            <w:color w:val="auto"/>
            <w:highlight w:val="yellow"/>
            <w:rPrChange w:id="509" w:author="Tahir Nisar [2]" w:date="2024-05-12T21:33:00Z">
              <w:rPr/>
            </w:rPrChange>
          </w:rPr>
          <w:t xml:space="preserve"> section, the streamer discharge formation in the CO</w:t>
        </w:r>
        <w:r w:rsidR="008655FE" w:rsidRPr="006D3902">
          <w:rPr>
            <w:color w:val="auto"/>
            <w:highlight w:val="yellow"/>
            <w:vertAlign w:val="subscript"/>
            <w:rPrChange w:id="510" w:author="Tahir Nisar [2]" w:date="2024-05-12T21:33:00Z">
              <w:rPr>
                <w:vertAlign w:val="subscript"/>
              </w:rPr>
            </w:rPrChange>
          </w:rPr>
          <w:t>2</w:t>
        </w:r>
        <w:r w:rsidR="008655FE" w:rsidRPr="006D3902">
          <w:rPr>
            <w:color w:val="auto"/>
            <w:highlight w:val="yellow"/>
            <w:rPrChange w:id="511" w:author="Tahir Nisar [2]" w:date="2024-05-12T21:33:00Z">
              <w:rPr/>
            </w:rPrChange>
          </w:rPr>
          <w:t>/O</w:t>
        </w:r>
        <w:r w:rsidR="008655FE" w:rsidRPr="006D3902">
          <w:rPr>
            <w:color w:val="auto"/>
            <w:highlight w:val="yellow"/>
            <w:vertAlign w:val="subscript"/>
            <w:rPrChange w:id="512" w:author="Tahir Nisar [2]" w:date="2024-05-12T21:33:00Z">
              <w:rPr>
                <w:vertAlign w:val="subscript"/>
              </w:rPr>
            </w:rPrChange>
          </w:rPr>
          <w:t>2</w:t>
        </w:r>
        <w:r w:rsidR="008655FE" w:rsidRPr="006D3902">
          <w:rPr>
            <w:color w:val="auto"/>
            <w:highlight w:val="yellow"/>
            <w:rPrChange w:id="513" w:author="Tahir Nisar [2]" w:date="2024-05-12T21:33:00Z">
              <w:rPr/>
            </w:rPrChange>
          </w:rPr>
          <w:t xml:space="preserve"> gas mixture, along with different parameters is discussed in detail. </w:t>
        </w:r>
      </w:moveTo>
      <w:ins w:id="514" w:author="Tahir Nisar [2]" w:date="2024-05-05T16:07:00Z">
        <w:r w:rsidR="00855B19" w:rsidRPr="006D3902">
          <w:rPr>
            <w:color w:val="auto"/>
            <w:highlight w:val="yellow"/>
            <w:rPrChange w:id="515" w:author="Tahir Nisar [2]" w:date="2024-05-12T21:33:00Z">
              <w:rPr/>
            </w:rPrChange>
          </w:rPr>
          <w:t xml:space="preserve">The third </w:t>
        </w:r>
        <w:r w:rsidR="002708AF" w:rsidRPr="006D3902">
          <w:rPr>
            <w:color w:val="auto"/>
            <w:highlight w:val="yellow"/>
            <w:rPrChange w:id="516" w:author="Tahir Nisar [2]" w:date="2024-05-12T21:33:00Z">
              <w:rPr/>
            </w:rPrChange>
          </w:rPr>
          <w:t>sec</w:t>
        </w:r>
      </w:ins>
      <w:ins w:id="517" w:author="Tahir Nisar [2]" w:date="2024-05-05T16:08:00Z">
        <w:r w:rsidR="002708AF" w:rsidRPr="006D3902">
          <w:rPr>
            <w:color w:val="auto"/>
            <w:highlight w:val="yellow"/>
            <w:rPrChange w:id="518" w:author="Tahir Nisar [2]" w:date="2024-05-12T21:33:00Z">
              <w:rPr/>
            </w:rPrChange>
          </w:rPr>
          <w:t>tion is based on the conclusion of the whole p</w:t>
        </w:r>
        <w:r w:rsidR="00EC30F9" w:rsidRPr="006D3902">
          <w:rPr>
            <w:color w:val="auto"/>
            <w:highlight w:val="yellow"/>
            <w:rPrChange w:id="519" w:author="Tahir Nisar [2]" w:date="2024-05-12T21:33:00Z">
              <w:rPr/>
            </w:rPrChange>
          </w:rPr>
          <w:t>a</w:t>
        </w:r>
        <w:r w:rsidR="002708AF" w:rsidRPr="006D3902">
          <w:rPr>
            <w:color w:val="auto"/>
            <w:highlight w:val="yellow"/>
            <w:rPrChange w:id="520" w:author="Tahir Nisar [2]" w:date="2024-05-12T21:33:00Z">
              <w:rPr/>
            </w:rPrChange>
          </w:rPr>
          <w:t>per</w:t>
        </w:r>
      </w:ins>
      <w:moveTo w:id="521" w:author="Tahir Nisar [2]" w:date="2024-05-05T16:06:00Z">
        <w:del w:id="522" w:author="Tahir Nisar [2]" w:date="2024-05-05T16:07:00Z">
          <w:r w:rsidR="008655FE" w:rsidRPr="006D3902" w:rsidDel="00855B19">
            <w:rPr>
              <w:color w:val="auto"/>
              <w:highlight w:val="yellow"/>
              <w:rPrChange w:id="523" w:author="Tahir Nisar [2]" w:date="2024-05-12T21:33:00Z">
                <w:rPr/>
              </w:rPrChange>
            </w:rPr>
            <w:delText>Concluding remarks are given in the last section</w:delText>
          </w:r>
        </w:del>
        <w:r w:rsidR="008655FE" w:rsidRPr="006D3902">
          <w:rPr>
            <w:color w:val="auto"/>
            <w:highlight w:val="yellow"/>
            <w:rPrChange w:id="524" w:author="Tahir Nisar [2]" w:date="2024-05-12T21:33:00Z">
              <w:rPr/>
            </w:rPrChange>
          </w:rPr>
          <w:t>. The main contribution of this work includes the detailed study of positive and negative streamer discharge under different influence conditions. The propagation of the streamer and the formation of localized ions ahead of the streamer head have been discussed in detail. The role of ionization energy in streamer formation and the influence of the molecular structure on the streamer velocity are also discussed in detail.</w:t>
        </w:r>
      </w:moveTo>
      <w:moveToRangeEnd w:id="495"/>
    </w:p>
    <w:p w14:paraId="0EDA1952" w14:textId="77777777" w:rsidR="00342BC4" w:rsidRDefault="00342BC4" w:rsidP="007574AB">
      <w:pPr>
        <w:pStyle w:val="Text"/>
        <w:rPr>
          <w:ins w:id="525" w:author="Tahir Nisar [2]" w:date="2024-05-05T16:06:00Z"/>
        </w:rPr>
      </w:pPr>
    </w:p>
    <w:p w14:paraId="2A06649C" w14:textId="77777777" w:rsidR="00342BC4" w:rsidRDefault="00342BC4" w:rsidP="007574AB">
      <w:pPr>
        <w:pStyle w:val="Text"/>
        <w:rPr>
          <w:ins w:id="526" w:author="Tahir Nisar [2]" w:date="2024-05-05T16:06:00Z"/>
        </w:rPr>
      </w:pPr>
    </w:p>
    <w:p w14:paraId="3BC4C1CE" w14:textId="77777777" w:rsidR="00342BC4" w:rsidRDefault="00342BC4" w:rsidP="007574AB">
      <w:pPr>
        <w:pStyle w:val="Text"/>
        <w:rPr>
          <w:ins w:id="527" w:author="Tahir Nisar [2]" w:date="2024-05-05T16:06:00Z"/>
        </w:rPr>
      </w:pPr>
    </w:p>
    <w:p w14:paraId="3368C9BD" w14:textId="77777777" w:rsidR="00342BC4" w:rsidRDefault="00342BC4" w:rsidP="007574AB">
      <w:pPr>
        <w:pStyle w:val="Text"/>
        <w:rPr>
          <w:ins w:id="528" w:author="Tahir Nisar [2]" w:date="2024-05-05T16:06:00Z"/>
        </w:rPr>
      </w:pPr>
    </w:p>
    <w:p w14:paraId="1A656BF3" w14:textId="1BDAC94A" w:rsidR="0028549A" w:rsidRDefault="008463D3" w:rsidP="007574AB">
      <w:pPr>
        <w:pStyle w:val="Text"/>
        <w:rPr>
          <w:ins w:id="529" w:author="Muhammad Farasat Abbas" w:date="2024-03-20T10:55:00Z"/>
        </w:rPr>
      </w:pPr>
      <w:ins w:id="530" w:author="Tahir Nisar [2]" w:date="2024-05-05T15:58:00Z">
        <w:r>
          <w:t xml:space="preserve"> </w:t>
        </w:r>
      </w:ins>
      <w:ins w:id="531" w:author="Tahir Nisar [2]" w:date="2024-05-05T15:56:00Z">
        <w:r w:rsidR="00A85146">
          <w:t xml:space="preserve"> </w:t>
        </w:r>
      </w:ins>
      <w:ins w:id="532" w:author="Tahir Nisar [2]" w:date="2024-05-05T14:53:00Z">
        <w:r w:rsidR="0036281D">
          <w:t xml:space="preserve"> </w:t>
        </w:r>
        <w:r w:rsidR="006F1A7A">
          <w:t xml:space="preserve"> </w:t>
        </w:r>
      </w:ins>
      <w:ins w:id="533" w:author="Tahir Nisar [2]" w:date="2024-05-05T14:51:00Z">
        <w:r w:rsidR="00481401">
          <w:t xml:space="preserve"> </w:t>
        </w:r>
        <w:r w:rsidR="00A74700">
          <w:t xml:space="preserve"> </w:t>
        </w:r>
      </w:ins>
      <w:ins w:id="534" w:author="Tahir Nisar [2]" w:date="2024-05-05T14:49:00Z">
        <w:r w:rsidR="00FA253D">
          <w:t xml:space="preserve"> </w:t>
        </w:r>
        <w:r w:rsidR="00A62C86">
          <w:t xml:space="preserve"> </w:t>
        </w:r>
      </w:ins>
      <w:ins w:id="535" w:author="Tahir Nisar [2]" w:date="2024-05-05T14:48:00Z">
        <w:r w:rsidR="00F4286C">
          <w:t xml:space="preserve"> </w:t>
        </w:r>
      </w:ins>
      <w:ins w:id="536" w:author="Tahir Nisar [2]" w:date="2024-05-05T04:05:00Z">
        <w:r w:rsidR="00D311EB">
          <w:t xml:space="preserve"> </w:t>
        </w:r>
      </w:ins>
      <w:ins w:id="537" w:author="Tahir Nisar [2]" w:date="2024-05-05T03:54:00Z">
        <w:r w:rsidR="00C05C22">
          <w:t xml:space="preserve"> </w:t>
        </w:r>
      </w:ins>
      <w:ins w:id="538" w:author="Tahir Nisar [2]" w:date="2024-05-05T03:51:00Z">
        <w:r w:rsidR="00CB75AF">
          <w:t xml:space="preserve"> </w:t>
        </w:r>
      </w:ins>
      <w:ins w:id="539" w:author="Tahir Nisar [2]" w:date="2024-05-05T02:47:00Z">
        <w:r w:rsidR="00940441">
          <w:t xml:space="preserve"> </w:t>
        </w:r>
        <w:r w:rsidR="00760B67">
          <w:t xml:space="preserve"> </w:t>
        </w:r>
      </w:ins>
      <w:ins w:id="540" w:author="Tahir Nisar [2]" w:date="2024-05-05T02:42:00Z">
        <w:r w:rsidR="006B23DA">
          <w:t xml:space="preserve"> </w:t>
        </w:r>
        <w:r w:rsidR="00C7791B">
          <w:t xml:space="preserve"> </w:t>
        </w:r>
      </w:ins>
      <w:ins w:id="541" w:author="Tahir Nisar [2]" w:date="2024-05-05T02:40:00Z">
        <w:r w:rsidR="00785DE4">
          <w:t xml:space="preserve"> </w:t>
        </w:r>
        <w:r w:rsidR="00D95EBD">
          <w:t xml:space="preserve"> </w:t>
        </w:r>
      </w:ins>
      <w:ins w:id="542" w:author="Tahir Nisar [2]" w:date="2024-05-05T02:35:00Z">
        <w:r w:rsidR="00C46A16">
          <w:t xml:space="preserve"> </w:t>
        </w:r>
      </w:ins>
      <w:ins w:id="543" w:author="Tahir Nisar" w:date="2024-04-05T16:35:00Z">
        <w:r w:rsidR="0080152D">
          <w:t xml:space="preserve"> </w:t>
        </w:r>
        <w:r w:rsidR="00385F06">
          <w:t xml:space="preserve"> </w:t>
        </w:r>
      </w:ins>
      <w:ins w:id="544" w:author="Tahir Nisar" w:date="2024-04-05T15:52:00Z">
        <w:r w:rsidR="00221C2B">
          <w:t xml:space="preserve"> </w:t>
        </w:r>
      </w:ins>
      <w:ins w:id="545" w:author="Tahir Nisar" w:date="2024-04-05T14:29:00Z">
        <w:r w:rsidR="00223674">
          <w:t xml:space="preserve"> </w:t>
        </w:r>
      </w:ins>
      <w:ins w:id="546" w:author="Tahir Nisar" w:date="2024-04-05T14:28:00Z">
        <w:r w:rsidR="00AC6377">
          <w:t xml:space="preserve"> </w:t>
        </w:r>
        <w:r w:rsidR="000F42E6">
          <w:t xml:space="preserve"> </w:t>
        </w:r>
      </w:ins>
      <w:ins w:id="547" w:author="Tahir Nisar" w:date="2024-04-05T14:25:00Z">
        <w:r w:rsidR="00912B5E">
          <w:t xml:space="preserve"> </w:t>
        </w:r>
      </w:ins>
      <w:del w:id="548" w:author="Muhammad Farasat Abbas" w:date="2024-03-20T10:55:00Z">
        <w:r w:rsidR="000A339C" w:rsidRPr="000D776F" w:rsidDel="0028549A">
          <w:delText xml:space="preserve"> </w:delText>
        </w:r>
      </w:del>
    </w:p>
    <w:p w14:paraId="4253EC5A" w14:textId="165C281C" w:rsidR="005C7E0D" w:rsidRPr="000D776F" w:rsidRDefault="000A339C" w:rsidP="00630E81">
      <w:pPr>
        <w:pStyle w:val="Text"/>
      </w:pPr>
      <w:del w:id="549" w:author="Tahir Nisar" w:date="2024-04-05T16:27:00Z">
        <w:r w:rsidRPr="00F6132C" w:rsidDel="000A2FCD">
          <w:rPr>
            <w:highlight w:val="yellow"/>
            <w:rPrChange w:id="550" w:author="Tahir Nisar" w:date="2024-04-05T16:22:00Z">
              <w:rPr/>
            </w:rPrChange>
          </w:rPr>
          <w:delText xml:space="preserve">Nijdam et al. worked on the streamer discharge propagation in a medium and the scaling of streamers with density </w:delText>
        </w:r>
      </w:del>
      <w:r w:rsidRPr="00F6132C">
        <w:rPr>
          <w:highlight w:val="yellow"/>
          <w:rPrChange w:id="551" w:author="Tahir Nisar" w:date="2024-04-05T16:22:00Z">
            <w:rPr/>
          </w:rPrChange>
        </w:rPr>
        <w:fldChar w:fldCharType="begin"/>
      </w:r>
      <w:r w:rsidR="005C3F8D">
        <w:rPr>
          <w:highlight w:val="yellow"/>
        </w:rPr>
        <w:instrText xml:space="preserve"> ADDIN EN.CITE &lt;EndNote&gt;&lt;Cite&gt;&lt;Author&gt;Nijdam&lt;/Author&gt;&lt;Year&gt;2020&lt;/Year&gt;&lt;RecNum&gt;28&lt;/RecNum&gt;&lt;DisplayText&gt;[12]&lt;/DisplayText&gt;&lt;record&gt;&lt;rec-number&gt;28&lt;/rec-number&gt;&lt;foreign-keys&gt;&lt;key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instrText>
      </w:r>
      <w:r w:rsidRPr="00F6132C">
        <w:rPr>
          <w:highlight w:val="yellow"/>
          <w:rPrChange w:id="552" w:author="Tahir Nisar" w:date="2024-04-05T16:22:00Z">
            <w:rPr/>
          </w:rPrChange>
        </w:rPr>
        <w:fldChar w:fldCharType="separate"/>
      </w:r>
      <w:r w:rsidR="005C3F8D">
        <w:rPr>
          <w:noProof/>
          <w:highlight w:val="yellow"/>
        </w:rPr>
        <w:t>[12]</w:t>
      </w:r>
      <w:r w:rsidRPr="00F6132C">
        <w:rPr>
          <w:highlight w:val="yellow"/>
          <w:rPrChange w:id="553" w:author="Tahir Nisar" w:date="2024-04-05T16:22:00Z">
            <w:rPr/>
          </w:rPrChange>
        </w:rPr>
        <w:fldChar w:fldCharType="end"/>
      </w:r>
      <w:r w:rsidRPr="00F6132C">
        <w:rPr>
          <w:highlight w:val="yellow"/>
          <w:rPrChange w:id="554" w:author="Tahir Nisar" w:date="2024-04-05T16:22:00Z">
            <w:rPr/>
          </w:rPrChange>
        </w:rPr>
        <w:t xml:space="preserve">. </w:t>
      </w:r>
      <w:del w:id="555" w:author="Tahir Nisar" w:date="2024-04-05T16:27:00Z">
        <w:r w:rsidRPr="00F6132C" w:rsidDel="005E22A0">
          <w:rPr>
            <w:highlight w:val="yellow"/>
            <w:rPrChange w:id="556" w:author="Tahir Nisar" w:date="2024-04-05T16:22:00Z">
              <w:rPr/>
            </w:rPrChange>
          </w:rPr>
          <w:delText xml:space="preserve">Li, Sun and Teunissen contributed to the work of streamers and the interaction with the surface </w:delText>
        </w:r>
      </w:del>
      <w:r w:rsidRPr="00F6132C">
        <w:rPr>
          <w:highlight w:val="yellow"/>
          <w:rPrChange w:id="557" w:author="Tahir Nisar" w:date="2024-04-05T16:22:00Z">
            <w:rPr/>
          </w:rPrChange>
        </w:rPr>
        <w:fldChar w:fldCharType="begin"/>
      </w:r>
      <w:r w:rsidR="005C3F8D">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sidRPr="00F6132C">
        <w:rPr>
          <w:highlight w:val="yellow"/>
          <w:rPrChange w:id="558" w:author="Tahir Nisar" w:date="2024-04-05T16:22:00Z">
            <w:rPr/>
          </w:rPrChange>
        </w:rPr>
        <w:fldChar w:fldCharType="separate"/>
      </w:r>
      <w:r w:rsidR="005C3F8D">
        <w:rPr>
          <w:noProof/>
          <w:highlight w:val="yellow"/>
        </w:rPr>
        <w:t>[13]</w:t>
      </w:r>
      <w:r w:rsidRPr="00F6132C">
        <w:rPr>
          <w:highlight w:val="yellow"/>
          <w:rPrChange w:id="559" w:author="Tahir Nisar" w:date="2024-04-05T16:22:00Z">
            <w:rPr/>
          </w:rPrChange>
        </w:rPr>
        <w:fldChar w:fldCharType="end"/>
      </w:r>
      <w:r w:rsidRPr="00F6132C">
        <w:rPr>
          <w:highlight w:val="yellow"/>
          <w:rPrChange w:id="560" w:author="Tahir Nisar" w:date="2024-04-05T16:22:00Z">
            <w:rPr/>
          </w:rPrChange>
        </w:rPr>
        <w:t xml:space="preserve">. </w:t>
      </w:r>
      <w:del w:id="561" w:author="Tahir Nisar" w:date="2024-04-05T16:27:00Z">
        <w:r w:rsidRPr="00F6132C" w:rsidDel="00774DBF">
          <w:rPr>
            <w:highlight w:val="yellow"/>
            <w:rPrChange w:id="562" w:author="Tahir Nisar" w:date="2024-04-05T16:22:00Z">
              <w:rPr/>
            </w:rPrChange>
          </w:rPr>
          <w:delText>Similarly, Yan worked on the discharge characteristics of the C</w:delText>
        </w:r>
        <w:r w:rsidRPr="00F6132C" w:rsidDel="00774DBF">
          <w:rPr>
            <w:highlight w:val="yellow"/>
            <w:vertAlign w:val="subscript"/>
            <w:rPrChange w:id="563" w:author="Tahir Nisar" w:date="2024-04-05T16:22:00Z">
              <w:rPr>
                <w:vertAlign w:val="subscript"/>
              </w:rPr>
            </w:rPrChange>
          </w:rPr>
          <w:delText>4</w:delText>
        </w:r>
        <w:r w:rsidRPr="00F6132C" w:rsidDel="00774DBF">
          <w:rPr>
            <w:highlight w:val="yellow"/>
            <w:rPrChange w:id="564" w:author="Tahir Nisar" w:date="2024-04-05T16:22:00Z">
              <w:rPr/>
            </w:rPrChange>
          </w:rPr>
          <w:delText>F</w:delText>
        </w:r>
        <w:r w:rsidRPr="00F6132C" w:rsidDel="00774DBF">
          <w:rPr>
            <w:highlight w:val="yellow"/>
            <w:vertAlign w:val="subscript"/>
            <w:rPrChange w:id="565" w:author="Tahir Nisar" w:date="2024-04-05T16:22:00Z">
              <w:rPr>
                <w:vertAlign w:val="subscript"/>
              </w:rPr>
            </w:rPrChange>
          </w:rPr>
          <w:delText>7</w:delText>
        </w:r>
        <w:r w:rsidRPr="00F6132C" w:rsidDel="00774DBF">
          <w:rPr>
            <w:highlight w:val="yellow"/>
            <w:rPrChange w:id="566" w:author="Tahir Nisar" w:date="2024-04-05T16:22:00Z">
              <w:rPr/>
            </w:rPrChange>
          </w:rPr>
          <w:delText>N/CO</w:delText>
        </w:r>
        <w:r w:rsidRPr="00F6132C" w:rsidDel="00774DBF">
          <w:rPr>
            <w:highlight w:val="yellow"/>
            <w:vertAlign w:val="subscript"/>
            <w:rPrChange w:id="567" w:author="Tahir Nisar" w:date="2024-04-05T16:22:00Z">
              <w:rPr>
                <w:vertAlign w:val="subscript"/>
              </w:rPr>
            </w:rPrChange>
          </w:rPr>
          <w:delText>2</w:delText>
        </w:r>
        <w:r w:rsidRPr="00F6132C" w:rsidDel="00774DBF">
          <w:rPr>
            <w:highlight w:val="yellow"/>
            <w:rPrChange w:id="568" w:author="Tahir Nisar" w:date="2024-04-05T16:22:00Z">
              <w:rPr/>
            </w:rPrChange>
          </w:rPr>
          <w:delText xml:space="preserve"> gas mixture </w:delText>
        </w:r>
      </w:del>
      <w:r w:rsidRPr="00F6132C">
        <w:rPr>
          <w:highlight w:val="yellow"/>
          <w:rPrChange w:id="569" w:author="Tahir Nisar" w:date="2024-04-05T16:22:00Z">
            <w:rPr/>
          </w:rPrChange>
        </w:rPr>
        <w:fldChar w:fldCharType="begin"/>
      </w:r>
      <w:r w:rsidR="005C3F8D">
        <w:rPr>
          <w:highlight w:val="yellow"/>
        </w:rPr>
        <w:instrText xml:space="preserve"> ADDIN EN.CITE &lt;EndNote&gt;&lt;Cite&gt;&lt;Author&gt;Yan&lt;/Author&gt;&lt;Year&gt;2023&lt;/Year&gt;&lt;RecNum&gt;5&lt;/RecNum&gt;&lt;DisplayText&gt;[14]&lt;/DisplayText&gt;&lt;record&gt;&lt;rec-number&gt;5&lt;/rec-number&gt;&lt;foreign-keys&gt;&lt;key app="EN" db-id="r05xs095xr9rs7e0esa5sw55rz0ztxw9drz9" timestamp="1687131609"&gt;5&lt;/key&gt;&lt;/foreign-keys&gt;&lt;ref-type name="Journal Article"&gt;17&lt;/ref-type&gt;&lt;contributors&gt;&lt;authors&gt;&lt;author&gt;Yan, Xinfeng&lt;/author&gt;&lt;author&gt;Zhou, Xiaoli&lt;/author&gt;&lt;author&gt;Li, Ze&lt;/author&gt;&lt;author&gt;Qian, Yong&lt;/author&gt;&lt;author&gt;Sheng, Gehao&lt;/author&gt;&lt;/authors&gt;&lt;/contributors&gt;&lt;titles&gt;&lt;title&gt;Surface Discharge Characteristics and Numerical Simulation in C4F7N/CO2 Mixture&lt;/title&gt;&lt;secondary-title&gt;Applied Sciences&lt;/secondary-title&gt;&lt;/titles&gt;&lt;periodical&gt;&lt;full-title&gt;Applied Sciences&lt;/full-title&gt;&lt;/periodical&gt;&lt;pages&gt;1409&lt;/pages&gt;&lt;volume&gt;13&lt;/volume&gt;&lt;number&gt;3&lt;/number&gt;&lt;dates&gt;&lt;year&gt;2023&lt;/year&gt;&lt;/dates&gt;&lt;isbn&gt;2076-3417&lt;/isbn&gt;&lt;urls&gt;&lt;/urls&gt;&lt;/record&gt;&lt;/Cite&gt;&lt;/EndNote&gt;</w:instrText>
      </w:r>
      <w:r w:rsidRPr="00F6132C">
        <w:rPr>
          <w:highlight w:val="yellow"/>
          <w:rPrChange w:id="570" w:author="Tahir Nisar" w:date="2024-04-05T16:22:00Z">
            <w:rPr/>
          </w:rPrChange>
        </w:rPr>
        <w:fldChar w:fldCharType="separate"/>
      </w:r>
      <w:r w:rsidR="005C3F8D">
        <w:rPr>
          <w:noProof/>
          <w:highlight w:val="yellow"/>
        </w:rPr>
        <w:t>[14]</w:t>
      </w:r>
      <w:r w:rsidRPr="00F6132C">
        <w:rPr>
          <w:highlight w:val="yellow"/>
          <w:rPrChange w:id="571" w:author="Tahir Nisar" w:date="2024-04-05T16:22:00Z">
            <w:rPr/>
          </w:rPrChange>
        </w:rPr>
        <w:fldChar w:fldCharType="end"/>
      </w:r>
      <w:r w:rsidRPr="00F6132C">
        <w:rPr>
          <w:highlight w:val="yellow"/>
          <w:rPrChange w:id="572" w:author="Tahir Nisar" w:date="2024-04-05T16:22:00Z">
            <w:rPr/>
          </w:rPrChange>
        </w:rPr>
        <w:t xml:space="preserve">. </w:t>
      </w:r>
      <w:del w:id="573" w:author="Tahir Nisar" w:date="2024-04-05T16:28:00Z">
        <w:r w:rsidRPr="00F6132C" w:rsidDel="00D11E82">
          <w:rPr>
            <w:highlight w:val="yellow"/>
            <w:rPrChange w:id="574" w:author="Tahir Nisar" w:date="2024-04-05T16:22:00Z">
              <w:rPr/>
            </w:rPrChange>
          </w:rPr>
          <w:delText xml:space="preserve">Boakye-Mensah proposed the results based on the cathode-directed discharge with externally applied voltage in the air </w:delText>
        </w:r>
      </w:del>
      <w:r w:rsidRPr="00F6132C">
        <w:rPr>
          <w:highlight w:val="yellow"/>
          <w:rPrChange w:id="575" w:author="Tahir Nisar" w:date="2024-04-05T16:22:00Z">
            <w:rPr/>
          </w:rPrChange>
        </w:rPr>
        <w:fldChar w:fldCharType="begin"/>
      </w:r>
      <w:r w:rsidR="005C3F8D">
        <w:rPr>
          <w:highlight w:val="yellow"/>
        </w:rPr>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rsidRPr="00F6132C">
        <w:rPr>
          <w:highlight w:val="yellow"/>
          <w:rPrChange w:id="576" w:author="Tahir Nisar" w:date="2024-04-05T16:22:00Z">
            <w:rPr/>
          </w:rPrChange>
        </w:rPr>
        <w:fldChar w:fldCharType="separate"/>
      </w:r>
      <w:r w:rsidR="005C3F8D">
        <w:rPr>
          <w:noProof/>
          <w:highlight w:val="yellow"/>
        </w:rPr>
        <w:t>[15]</w:t>
      </w:r>
      <w:r w:rsidRPr="00F6132C">
        <w:rPr>
          <w:highlight w:val="yellow"/>
          <w:rPrChange w:id="577" w:author="Tahir Nisar" w:date="2024-04-05T16:22:00Z">
            <w:rPr/>
          </w:rPrChange>
        </w:rPr>
        <w:fldChar w:fldCharType="end"/>
      </w:r>
      <w:r w:rsidRPr="00F6132C">
        <w:rPr>
          <w:highlight w:val="yellow"/>
          <w:rPrChange w:id="578" w:author="Tahir Nisar" w:date="2024-04-05T16:22:00Z">
            <w:rPr/>
          </w:rPrChange>
        </w:rPr>
        <w:t xml:space="preserve">. </w:t>
      </w:r>
      <w:commentRangeStart w:id="579"/>
      <w:r w:rsidRPr="00F6132C">
        <w:rPr>
          <w:highlight w:val="yellow"/>
          <w:rPrChange w:id="580" w:author="Tahir Nisar" w:date="2024-04-05T16:22:00Z">
            <w:rPr/>
          </w:rPrChange>
        </w:rPr>
        <w:t xml:space="preserve">The study </w:t>
      </w:r>
      <w:commentRangeEnd w:id="579"/>
      <w:r w:rsidR="00003171" w:rsidRPr="00F6132C">
        <w:rPr>
          <w:rStyle w:val="CommentReference"/>
          <w:snapToGrid/>
          <w:highlight w:val="yellow"/>
          <w:lang w:bidi="ar-SA"/>
          <w:rPrChange w:id="581" w:author="Tahir Nisar" w:date="2024-04-05T16:22:00Z">
            <w:rPr>
              <w:rStyle w:val="CommentReference"/>
              <w:snapToGrid/>
              <w:lang w:bidi="ar-SA"/>
            </w:rPr>
          </w:rPrChange>
        </w:rPr>
        <w:commentReference w:id="579"/>
      </w:r>
      <w:r w:rsidRPr="00F6132C">
        <w:rPr>
          <w:highlight w:val="yellow"/>
          <w:rPrChange w:id="582" w:author="Tahir Nisar" w:date="2024-04-05T16:22:00Z">
            <w:rPr/>
          </w:rPrChange>
        </w:rPr>
        <w:t xml:space="preserve">also revealed that the influence of streamer discharge on electron density during propagation is still missing in different literature. For the negative streamer discharge, electrons are abundant, and the streamer head is carried by electrons, while in positive streamer discharge, the streamer head is carried by positive ions </w:t>
      </w:r>
      <w:r w:rsidRPr="00F6132C">
        <w:rPr>
          <w:highlight w:val="yellow"/>
          <w:rPrChange w:id="583" w:author="Tahir Nisar" w:date="2024-04-05T16:22:00Z">
            <w:rPr/>
          </w:rPrChange>
        </w:rPr>
        <w:fldChar w:fldCharType="begin">
          <w:fldData xml:space="preserve">PEVuZE5vdGU+PENpdGU+PEF1dGhvcj5CYWJhZXZhPC9BdXRob3I+PFllYXI+MjAyMjwvWWVhcj48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</w:fldData>
        </w:fldChar>
      </w:r>
      <w:r w:rsidR="005C3F8D">
        <w:rPr>
          <w:highlight w:val="yellow"/>
        </w:rPr>
        <w:instrText xml:space="preserve"> ADDIN EN.CITE </w:instrText>
      </w:r>
      <w:r w:rsidR="005C3F8D">
        <w:rPr>
          <w:highlight w:val="yellow"/>
        </w:rPr>
        <w:fldChar w:fldCharType="begin">
          <w:fldData xml:space="preserve">PEVuZE5vdGU+PENpdGU+PEF1dGhvcj5CYWJhZXZhPC9BdXRob3I+PFllYXI+MjAyMjwvWWVhcj48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</w:fldData>
        </w:fldChar>
      </w:r>
      <w:r w:rsidR="005C3F8D">
        <w:rPr>
          <w:highlight w:val="yellow"/>
        </w:rPr>
        <w:instrText xml:space="preserve"> ADDIN EN.CITE.DATA </w:instrText>
      </w:r>
      <w:r w:rsidR="005C3F8D">
        <w:rPr>
          <w:highlight w:val="yellow"/>
        </w:rPr>
      </w:r>
      <w:r w:rsidR="005C3F8D">
        <w:rPr>
          <w:highlight w:val="yellow"/>
        </w:rPr>
        <w:fldChar w:fldCharType="end"/>
      </w:r>
      <w:r w:rsidRPr="00F6132C">
        <w:rPr>
          <w:highlight w:val="yellow"/>
          <w:rPrChange w:id="584" w:author="Tahir Nisar" w:date="2024-04-05T16:22:00Z">
            <w:rPr>
              <w:highlight w:val="yellow"/>
            </w:rPr>
          </w:rPrChange>
        </w:rPr>
      </w:r>
      <w:r w:rsidRPr="00F6132C">
        <w:rPr>
          <w:highlight w:val="yellow"/>
          <w:rPrChange w:id="585" w:author="Tahir Nisar" w:date="2024-04-05T16:22:00Z">
            <w:rPr/>
          </w:rPrChange>
        </w:rPr>
        <w:fldChar w:fldCharType="separate"/>
      </w:r>
      <w:r w:rsidR="005C3F8D">
        <w:rPr>
          <w:noProof/>
          <w:highlight w:val="yellow"/>
        </w:rPr>
        <w:t>[16-18]</w:t>
      </w:r>
      <w:r w:rsidRPr="00F6132C">
        <w:rPr>
          <w:highlight w:val="yellow"/>
          <w:rPrChange w:id="586" w:author="Tahir Nisar" w:date="2024-04-05T16:22:00Z">
            <w:rPr/>
          </w:rPrChange>
        </w:rPr>
        <w:fldChar w:fldCharType="end"/>
      </w:r>
      <w:r w:rsidRPr="00F6132C">
        <w:rPr>
          <w:highlight w:val="yellow"/>
          <w:rPrChange w:id="587" w:author="Tahir Nisar" w:date="2024-04-05T16:22:00Z">
            <w:rPr/>
          </w:rPrChange>
        </w:rPr>
        <w:t>.</w:t>
      </w:r>
      <w:r w:rsidRPr="000D776F">
        <w:t xml:space="preserve"> </w:t>
      </w:r>
    </w:p>
    <w:p w14:paraId="3EEEC570" w14:textId="0AF1D249" w:rsidR="000A339C" w:rsidRPr="000D776F" w:rsidDel="00BE17F6" w:rsidRDefault="000A339C">
      <w:pPr>
        <w:pStyle w:val="Text"/>
        <w:rPr>
          <w:del w:id="588" w:author="Tahir Nisar [2]" w:date="2024-05-12T21:34:00Z"/>
        </w:rPr>
      </w:pPr>
      <w:r w:rsidRPr="00003171">
        <w:rPr>
          <w:highlight w:val="yellow"/>
          <w:rPrChange w:id="589" w:author="Muhammad Farasat Abbas" w:date="2024-03-20T11:01:00Z">
            <w:rPr/>
          </w:rPrChange>
        </w:rPr>
        <w:t>In this work, first calculate the swarm parameters of CO</w:t>
      </w:r>
      <w:r w:rsidRPr="00003171">
        <w:rPr>
          <w:highlight w:val="yellow"/>
          <w:vertAlign w:val="subscript"/>
          <w:rPrChange w:id="590" w:author="Muhammad Farasat Abbas" w:date="2024-03-20T11:01:00Z">
            <w:rPr>
              <w:vertAlign w:val="subscript"/>
            </w:rPr>
          </w:rPrChange>
        </w:rPr>
        <w:t>2</w:t>
      </w:r>
      <w:r w:rsidRPr="00003171">
        <w:rPr>
          <w:highlight w:val="yellow"/>
          <w:rPrChange w:id="591" w:author="Muhammad Farasat Abbas" w:date="2024-03-20T11:01:00Z">
            <w:rPr/>
          </w:rPrChange>
        </w:rPr>
        <w:t xml:space="preserve"> and O</w:t>
      </w:r>
      <w:r w:rsidRPr="00003171">
        <w:rPr>
          <w:highlight w:val="yellow"/>
          <w:vertAlign w:val="subscript"/>
          <w:rPrChange w:id="592" w:author="Muhammad Farasat Abbas" w:date="2024-03-20T11:01:00Z">
            <w:rPr>
              <w:vertAlign w:val="subscript"/>
            </w:rPr>
          </w:rPrChange>
        </w:rPr>
        <w:t>2</w:t>
      </w:r>
      <w:r w:rsidRPr="00003171">
        <w:rPr>
          <w:highlight w:val="yellow"/>
          <w:rPrChange w:id="593" w:author="Muhammad Farasat Abbas" w:date="2024-03-20T11:01:00Z">
            <w:rPr/>
          </w:rPrChange>
        </w:rPr>
        <w:t xml:space="preserve"> by </w:t>
      </w:r>
      <w:r w:rsidR="0053738A" w:rsidRPr="00003171">
        <w:rPr>
          <w:highlight w:val="yellow"/>
          <w:rPrChange w:id="594" w:author="Muhammad Farasat Abbas" w:date="2024-03-20T11:01:00Z">
            <w:rPr/>
          </w:rPrChange>
        </w:rPr>
        <w:t>considering</w:t>
      </w:r>
      <w:r w:rsidRPr="00003171">
        <w:rPr>
          <w:highlight w:val="yellow"/>
          <w:rPrChange w:id="595" w:author="Muhammad Farasat Abbas" w:date="2024-03-20T11:01:00Z">
            <w:rPr/>
          </w:rPrChange>
        </w:rPr>
        <w:t xml:space="preserve"> the Boltzmann two-term approximation equation. CO</w:t>
      </w:r>
      <w:r w:rsidRPr="00003171">
        <w:rPr>
          <w:highlight w:val="yellow"/>
          <w:vertAlign w:val="subscript"/>
          <w:rPrChange w:id="596" w:author="Muhammad Farasat Abbas" w:date="2024-03-20T11:01:00Z">
            <w:rPr>
              <w:vertAlign w:val="subscript"/>
            </w:rPr>
          </w:rPrChange>
        </w:rPr>
        <w:t>2</w:t>
      </w:r>
      <w:r w:rsidRPr="00003171">
        <w:rPr>
          <w:highlight w:val="yellow"/>
          <w:rPrChange w:id="597" w:author="Muhammad Farasat Abbas" w:date="2024-03-20T11:01:00Z">
            <w:rPr/>
          </w:rPrChange>
        </w:rPr>
        <w:t>/O</w:t>
      </w:r>
      <w:r w:rsidRPr="00003171">
        <w:rPr>
          <w:highlight w:val="yellow"/>
          <w:vertAlign w:val="subscript"/>
          <w:rPrChange w:id="598" w:author="Muhammad Farasat Abbas" w:date="2024-03-20T11:01:00Z">
            <w:rPr>
              <w:vertAlign w:val="subscript"/>
            </w:rPr>
          </w:rPrChange>
        </w:rPr>
        <w:t>2</w:t>
      </w:r>
      <w:r w:rsidRPr="00003171">
        <w:rPr>
          <w:highlight w:val="yellow"/>
          <w:rPrChange w:id="599" w:author="Muhammad Farasat Abbas" w:date="2024-03-20T11:01:00Z">
            <w:rPr/>
          </w:rPrChange>
        </w:rPr>
        <w:t xml:space="preserve"> mixtures are selected as the study object in this work </w:t>
      </w:r>
      <w:r w:rsidRPr="00003171">
        <w:rPr>
          <w:highlight w:val="yellow"/>
          <w:rPrChange w:id="600" w:author="Muhammad Farasat Abbas" w:date="2024-03-20T11:01:00Z">
            <w:rPr/>
          </w:rPrChange>
        </w:rPr>
        <w:fldChar w:fldCharType="begin"/>
      </w:r>
      <w:r w:rsidR="005C3F8D">
        <w:rPr>
          <w:highlight w:val="yellow"/>
        </w:rPr>
        <w:instrText xml:space="preserve"> ADDIN EN.CITE &lt;EndNote&gt;&lt;Cite&gt;&lt;Author&gt;Wang&lt;/Author&gt;&lt;Year&gt;2022&lt;/Year&gt;&lt;RecNum&gt;14&lt;/RecNum&gt;&lt;DisplayText&gt;[19]&lt;/DisplayText&gt;&lt;record&gt;&lt;rec-number&gt;14&lt;/rec-number&gt;&lt;foreign-keys&gt;&lt;key app="EN" db-id="r05xs095xr9rs7e0esa5sw55rz0ztxw9drz9" timestamp="1704421893"&gt;14&lt;/key&gt;&lt;/foreign-keys&gt;&lt;ref-type name="Journal Article"&gt;17&lt;/ref-type&gt;&lt;contributors&gt;&lt;authors&gt;&lt;author&gt;Wang, Zhen&lt;/author&gt;&lt;author&gt;Sun, Anbang&lt;/author&gt;&lt;author&gt;Teunissen, Jannis&lt;/author&gt;&lt;/authors&gt;&lt;/contributors&gt;&lt;titles&gt;&lt;title&gt;A comparison of particle and fluid models for positive streamer discharges in air&lt;/title&gt;&lt;secondary-title&gt;Plasma Sources Science and Technology&lt;/secondary-title&gt;&lt;/titles&gt;&lt;periodical&gt;&lt;full-title&gt;Plasma sources science and technology&lt;/full-title&gt;&lt;/periodical&gt;&lt;pages&gt;015012&lt;/pages&gt;&lt;volume&gt;31&lt;/volume&gt;&lt;number&gt;1&lt;/number&gt;&lt;dates&gt;&lt;year&gt;2022&lt;/year&gt;&lt;/dates&gt;&lt;isbn&gt;0963-0252&lt;/isbn&gt;&lt;urls&gt;&lt;/urls&gt;&lt;/record&gt;&lt;/Cite&gt;&lt;/EndNote&gt;</w:instrText>
      </w:r>
      <w:r w:rsidRPr="00003171">
        <w:rPr>
          <w:highlight w:val="yellow"/>
          <w:rPrChange w:id="601" w:author="Muhammad Farasat Abbas" w:date="2024-03-20T11:01:00Z">
            <w:rPr/>
          </w:rPrChange>
        </w:rPr>
        <w:fldChar w:fldCharType="separate"/>
      </w:r>
      <w:r w:rsidR="005C3F8D">
        <w:rPr>
          <w:noProof/>
          <w:highlight w:val="yellow"/>
        </w:rPr>
        <w:t>[19]</w:t>
      </w:r>
      <w:r w:rsidRPr="00003171">
        <w:rPr>
          <w:highlight w:val="yellow"/>
          <w:rPrChange w:id="602" w:author="Muhammad Farasat Abbas" w:date="2024-03-20T11:01:00Z">
            <w:rPr/>
          </w:rPrChange>
        </w:rPr>
        <w:fldChar w:fldCharType="end"/>
      </w:r>
      <w:r w:rsidRPr="00003171">
        <w:rPr>
          <w:highlight w:val="yellow"/>
          <w:rPrChange w:id="603" w:author="Muhammad Farasat Abbas" w:date="2024-03-20T11:01:00Z">
            <w:rPr/>
          </w:rPrChange>
        </w:rPr>
        <w:t>. The swarm parameters include electron mean energy, diffusion coefficient, electron mobility, reduced ionization</w:t>
      </w:r>
      <w:r w:rsidR="003E4FA6" w:rsidRPr="00003171">
        <w:rPr>
          <w:highlight w:val="yellow"/>
          <w:rPrChange w:id="604" w:author="Muhammad Farasat Abbas" w:date="2024-03-20T11:01:00Z">
            <w:rPr/>
          </w:rPrChange>
        </w:rPr>
        <w:t xml:space="preserve"> </w:t>
      </w:r>
      <w:r w:rsidR="00012BA2" w:rsidRPr="00003171">
        <w:rPr>
          <w:highlight w:val="yellow"/>
          <w:rPrChange w:id="605" w:author="Muhammad Farasat Abbas" w:date="2024-03-20T11:01:00Z">
            <w:rPr/>
          </w:rPrChange>
        </w:rPr>
        <w:t>and</w:t>
      </w:r>
      <w:r w:rsidRPr="00003171">
        <w:rPr>
          <w:highlight w:val="yellow"/>
          <w:rPrChange w:id="606" w:author="Muhammad Farasat Abbas" w:date="2024-03-20T11:01:00Z">
            <w:rPr/>
          </w:rPrChange>
        </w:rPr>
        <w:t xml:space="preserve"> attachment coefficient and electron </w:t>
      </w:r>
      <w:r w:rsidRPr="00003171">
        <w:rPr>
          <w:highlight w:val="yellow"/>
          <w:rPrChange w:id="607" w:author="Muhammad Farasat Abbas" w:date="2024-03-20T11:01:00Z">
            <w:rPr/>
          </w:rPrChange>
        </w:rPr>
        <w:lastRenderedPageBreak/>
        <w:t>energy distribution function.</w:t>
      </w:r>
      <w:r w:rsidR="00F119BA" w:rsidRPr="00003171">
        <w:rPr>
          <w:highlight w:val="yellow"/>
          <w:rPrChange w:id="608" w:author="Muhammad Farasat Abbas" w:date="2024-03-20T11:01:00Z">
            <w:rPr/>
          </w:rPrChange>
        </w:rPr>
        <w:t xml:space="preserve"> The purpose of swarm parameters calculation is to understand the </w:t>
      </w:r>
      <w:r w:rsidR="0053738A" w:rsidRPr="00003171">
        <w:rPr>
          <w:highlight w:val="yellow"/>
          <w:rPrChange w:id="609" w:author="Muhammad Farasat Abbas" w:date="2024-03-20T11:01:00Z">
            <w:rPr/>
          </w:rPrChange>
        </w:rPr>
        <w:t xml:space="preserve">streamer </w:t>
      </w:r>
      <w:r w:rsidR="00A955A8" w:rsidRPr="00003171">
        <w:rPr>
          <w:highlight w:val="yellow"/>
          <w:rPrChange w:id="610" w:author="Muhammad Farasat Abbas" w:date="2024-03-20T11:01:00Z">
            <w:rPr/>
          </w:rPrChange>
        </w:rPr>
        <w:t>initiation and propagation by</w:t>
      </w:r>
      <w:r w:rsidR="00942182" w:rsidRPr="00003171">
        <w:rPr>
          <w:highlight w:val="yellow"/>
          <w:rPrChange w:id="611" w:author="Muhammad Farasat Abbas" w:date="2024-03-20T11:01:00Z">
            <w:rPr/>
          </w:rPrChange>
        </w:rPr>
        <w:t xml:space="preserve"> </w:t>
      </w:r>
      <w:r w:rsidR="001F774B" w:rsidRPr="00003171">
        <w:rPr>
          <w:highlight w:val="yellow"/>
          <w:rPrChange w:id="612" w:author="Muhammad Farasat Abbas" w:date="2024-03-20T11:01:00Z">
            <w:rPr/>
          </w:rPrChange>
        </w:rPr>
        <w:t xml:space="preserve">relating the swarm parameters with </w:t>
      </w:r>
      <w:r w:rsidR="006023D7" w:rsidRPr="00003171">
        <w:rPr>
          <w:highlight w:val="yellow"/>
          <w:rPrChange w:id="613" w:author="Muhammad Farasat Abbas" w:date="2024-03-20T11:01:00Z">
            <w:rPr/>
          </w:rPrChange>
        </w:rPr>
        <w:t>streamer discharge initiation and propagation</w:t>
      </w:r>
      <w:del w:id="614" w:author="Tahir Nisar [2]" w:date="2024-05-12T21:34:00Z">
        <w:r w:rsidR="00F119BA" w:rsidRPr="00003171" w:rsidDel="00BE17F6">
          <w:rPr>
            <w:highlight w:val="yellow"/>
            <w:rPrChange w:id="615" w:author="Muhammad Farasat Abbas" w:date="2024-03-20T11:01:00Z">
              <w:rPr/>
            </w:rPrChange>
          </w:rPr>
          <w:delText>.</w:delText>
        </w:r>
      </w:del>
      <w:r w:rsidR="007E1266" w:rsidRPr="000D776F">
        <w:t xml:space="preserve"> </w:t>
      </w:r>
      <w:del w:id="616" w:author="Tahir Nisar [2]" w:date="2024-05-05T16:04:00Z">
        <w:r w:rsidRPr="000D776F" w:rsidDel="008F0516">
          <w:delText>The main focus of this paper is to understand the positive and negative streamer discharge behaviour</w:delText>
        </w:r>
      </w:del>
      <w:ins w:id="617" w:author="Muhammad Farasat Abbas" w:date="2024-03-20T11:02:00Z">
        <w:del w:id="618" w:author="Tahir Nisar [2]" w:date="2024-05-05T16:04:00Z">
          <w:r w:rsidR="00003171" w:rsidRPr="000D776F" w:rsidDel="008F0516">
            <w:delText>behavior</w:delText>
          </w:r>
        </w:del>
      </w:ins>
      <w:del w:id="619" w:author="Tahir Nisar [2]" w:date="2024-05-05T16:04:00Z">
        <w:r w:rsidRPr="000D776F" w:rsidDel="008F0516">
          <w:delText xml:space="preserve"> under different parameters, such as time span, applied voltage</w:delText>
        </w:r>
        <w:r w:rsidR="007D4623" w:rsidRPr="002B2BD4" w:rsidDel="008F0516">
          <w:delText>,</w:delText>
        </w:r>
        <w:r w:rsidRPr="000D776F" w:rsidDel="008F0516">
          <w:delText xml:space="preserve"> pressure, electrode radii</w:delText>
        </w:r>
        <w:r w:rsidR="007D4623" w:rsidRPr="002B2BD4" w:rsidDel="008F0516">
          <w:delText>,</w:delText>
        </w:r>
        <w:r w:rsidRPr="000D776F" w:rsidDel="008F0516">
          <w:delText xml:space="preserve"> electrode distance </w:delText>
        </w:r>
        <w:r w:rsidR="007D4623" w:rsidRPr="002B2BD4" w:rsidDel="008F0516">
          <w:delText>and</w:delText>
        </w:r>
        <w:r w:rsidRPr="000D776F" w:rsidDel="008F0516">
          <w:delText xml:space="preserve"> streamer velocity. The behaviour</w:delText>
        </w:r>
      </w:del>
      <w:ins w:id="620" w:author="Muhammad Farasat Abbas" w:date="2024-03-20T11:02:00Z">
        <w:del w:id="621" w:author="Tahir Nisar [2]" w:date="2024-05-05T16:04:00Z">
          <w:r w:rsidR="00003171" w:rsidRPr="000D776F" w:rsidDel="008F0516">
            <w:delText>behavior</w:delText>
          </w:r>
        </w:del>
      </w:ins>
      <w:del w:id="622" w:author="Tahir Nisar [2]" w:date="2024-05-05T16:04:00Z">
        <w:r w:rsidRPr="000D776F" w:rsidDel="008F0516">
          <w:delText xml:space="preserve"> of streamer formation in negative and positive streamer discharge has discussed in detail in this research. This includes the influence of charged particles, including ions and electrons, and the</w:delText>
        </w:r>
        <w:r w:rsidR="006E594B" w:rsidRPr="002B2BD4" w:rsidDel="008F0516">
          <w:delText xml:space="preserve"> </w:delText>
        </w:r>
        <w:r w:rsidRPr="000D776F" w:rsidDel="008F0516">
          <w:delText>streamer head formation</w:delText>
        </w:r>
        <w:r w:rsidR="002E7190" w:rsidRPr="002B2BD4" w:rsidDel="008F0516">
          <w:delText xml:space="preserve"> during the </w:delText>
        </w:r>
        <w:r w:rsidR="00E02313" w:rsidRPr="002B2BD4" w:rsidDel="008F0516">
          <w:delText>propagation</w:delText>
        </w:r>
        <w:r w:rsidRPr="000D776F" w:rsidDel="008F0516">
          <w:delText>.</w:delText>
        </w:r>
        <w:r w:rsidR="00BE02E2" w:rsidRPr="002B2BD4" w:rsidDel="008F0516">
          <w:delText xml:space="preserve"> </w:delText>
        </w:r>
        <w:r w:rsidRPr="000D776F" w:rsidDel="008F0516">
          <w:delText xml:space="preserve">The change of the streamer formation on the head is also analyzed and discussed in detail. </w:delText>
        </w:r>
      </w:del>
    </w:p>
    <w:p w14:paraId="08B4DE61" w14:textId="3B2ACA59" w:rsidR="000A339C" w:rsidRDefault="000A339C">
      <w:pPr>
        <w:pStyle w:val="Text"/>
        <w:rPr>
          <w:ins w:id="623" w:author="Muhammad Farasat Abbas" w:date="2024-03-20T11:02:00Z"/>
        </w:rPr>
      </w:pPr>
      <w:moveFromRangeStart w:id="624" w:author="Tahir Nisar [2]" w:date="2024-05-05T16:06:00Z" w:name="move165817608"/>
      <w:moveFrom w:id="625" w:author="Tahir Nisar [2]" w:date="2024-05-05T16:06:00Z">
        <w:r w:rsidRPr="000D776F" w:rsidDel="001B49C4">
          <w:t xml:space="preserve">The paper is distributed in </w:t>
        </w:r>
        <w:r w:rsidRPr="00C84504" w:rsidDel="001B49C4">
          <w:rPr>
            <w:highlight w:val="yellow"/>
            <w:rPrChange w:id="626" w:author="Tahir Nisar [2]" w:date="2024-05-05T15:58:00Z">
              <w:rPr/>
            </w:rPrChange>
          </w:rPr>
          <w:t>four major sections</w:t>
        </w:r>
        <w:r w:rsidRPr="000D776F" w:rsidDel="001B49C4">
          <w:t xml:space="preserve">. </w:t>
        </w:r>
        <w:r w:rsidRPr="00C84504" w:rsidDel="001B49C4">
          <w:rPr>
            <w:highlight w:val="yellow"/>
            <w:rPrChange w:id="627" w:author="Tahir Nisar [2]" w:date="2024-05-05T15:58:00Z">
              <w:rPr/>
            </w:rPrChange>
          </w:rPr>
          <w:t>In the first section, the electron transport properties of CO</w:t>
        </w:r>
        <w:r w:rsidRPr="00C84504" w:rsidDel="001B49C4">
          <w:rPr>
            <w:highlight w:val="yellow"/>
            <w:vertAlign w:val="subscript"/>
            <w:rPrChange w:id="628" w:author="Tahir Nisar [2]" w:date="2024-05-05T15:58:00Z">
              <w:rPr>
                <w:vertAlign w:val="subscript"/>
              </w:rPr>
            </w:rPrChange>
          </w:rPr>
          <w:t>2</w:t>
        </w:r>
        <w:r w:rsidRPr="00C84504" w:rsidDel="001B49C4">
          <w:rPr>
            <w:highlight w:val="yellow"/>
            <w:rPrChange w:id="629" w:author="Tahir Nisar [2]" w:date="2024-05-05T15:58:00Z">
              <w:rPr/>
            </w:rPrChange>
          </w:rPr>
          <w:t>/O</w:t>
        </w:r>
        <w:r w:rsidRPr="00C84504" w:rsidDel="001B49C4">
          <w:rPr>
            <w:highlight w:val="yellow"/>
            <w:vertAlign w:val="subscript"/>
            <w:rPrChange w:id="630" w:author="Tahir Nisar [2]" w:date="2024-05-05T15:58:00Z">
              <w:rPr>
                <w:vertAlign w:val="subscript"/>
              </w:rPr>
            </w:rPrChange>
          </w:rPr>
          <w:t>2</w:t>
        </w:r>
        <w:r w:rsidRPr="00C84504" w:rsidDel="001B49C4">
          <w:rPr>
            <w:highlight w:val="yellow"/>
            <w:rPrChange w:id="631" w:author="Tahir Nisar [2]" w:date="2024-05-05T15:58:00Z">
              <w:rPr/>
            </w:rPrChange>
          </w:rPr>
          <w:t xml:space="preserve"> gas mixture are discussed in detail. The transport parameters of CO</w:t>
        </w:r>
        <w:r w:rsidRPr="00C84504" w:rsidDel="001B49C4">
          <w:rPr>
            <w:highlight w:val="yellow"/>
            <w:vertAlign w:val="subscript"/>
            <w:rPrChange w:id="632" w:author="Tahir Nisar [2]" w:date="2024-05-05T15:58:00Z">
              <w:rPr>
                <w:vertAlign w:val="subscript"/>
              </w:rPr>
            </w:rPrChange>
          </w:rPr>
          <w:t>2</w:t>
        </w:r>
        <w:r w:rsidRPr="00C84504" w:rsidDel="001B49C4">
          <w:rPr>
            <w:highlight w:val="yellow"/>
            <w:rPrChange w:id="633" w:author="Tahir Nisar [2]" w:date="2024-05-05T15:58:00Z">
              <w:rPr/>
            </w:rPrChange>
          </w:rPr>
          <w:t>/O</w:t>
        </w:r>
        <w:r w:rsidRPr="00C84504" w:rsidDel="001B49C4">
          <w:rPr>
            <w:highlight w:val="yellow"/>
            <w:vertAlign w:val="subscript"/>
            <w:rPrChange w:id="634" w:author="Tahir Nisar [2]" w:date="2024-05-05T15:58:00Z">
              <w:rPr>
                <w:vertAlign w:val="subscript"/>
              </w:rPr>
            </w:rPrChange>
          </w:rPr>
          <w:t>2</w:t>
        </w:r>
        <w:r w:rsidRPr="00C84504" w:rsidDel="001B49C4">
          <w:rPr>
            <w:highlight w:val="yellow"/>
            <w:rPrChange w:id="635" w:author="Tahir Nisar [2]" w:date="2024-05-05T15:58:00Z">
              <w:rPr/>
            </w:rPrChange>
          </w:rPr>
          <w:t xml:space="preserve"> gas mixture are obtained with the help of the two-term Boltzmann approximation equation</w:t>
        </w:r>
        <w:r w:rsidRPr="000D776F" w:rsidDel="001B49C4">
          <w:t xml:space="preserve"> </w:t>
        </w:r>
      </w:moveFrom>
      <w:moveFromRangeEnd w:id="624"/>
      <w:r w:rsidRPr="002B2BD4">
        <w:fldChar w:fldCharType="begin"/>
      </w:r>
      <w:r w:rsidR="005C3F8D">
        <w:instrText xml:space="preserve"> ADDIN EN.CITE &lt;EndNote&gt;&lt;Cite&gt;&lt;Author&gt;Zhang&lt;/Author&gt;&lt;Year&gt;2022&lt;/Year&gt;&lt;RecNum&gt;1&lt;/RecNum&gt;&lt;DisplayText&gt;[5, 20]&lt;/DisplayText&gt;&lt;record&gt;&lt;rec-number&gt;1&lt;/rec-number&gt;&lt;foreign-keys&gt;&lt;key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Pandey&lt;/Author&gt;&lt;Year&gt;2021&lt;/Year&gt;&lt;RecNum&gt;20&lt;/RecNum&gt;&lt;record&gt;&lt;rec-number&gt;20&lt;/rec-number&gt;&lt;foreign-keys&gt;&lt;key app="EN" db-id="r05xs095xr9rs7e0esa5sw55rz0ztxw9drz9" timestamp="1704423477"&gt;20&lt;/key&gt;&lt;/foreign-keys&gt;&lt;ref-type name="Conference Proceedings"&gt;10&lt;/ref-type&gt;&lt;contributors&gt;&lt;authors&gt;&lt;author&gt;Pandey, Akhilesh Kumar&lt;/author&gt;&lt;author&gt;Singh, Pushpendra&lt;/author&gt;&lt;author&gt;Khan, Mohd Shahnawaz&lt;/author&gt;&lt;author&gt;Singh, Jitendra Kumar&lt;/author&gt;&lt;/authors&gt;&lt;/contributors&gt;&lt;titles&gt;&lt;title&gt;Determination of Insulating Properties of SO 2 gas from BOLSIG+ Calculated Swarm Transport Coefficients&lt;/title&gt;&lt;secondary-title&gt;2021 3rd International Conference on High Voltage Engineering and Power Systems (ICHVEPS)&lt;/secondary-title&gt;&lt;/titles&gt;&lt;pages&gt;137-142&lt;/pages&gt;&lt;dates&gt;&lt;year&gt;2021&lt;/year&gt;&lt;/dates&gt;&lt;publisher&gt;IEEE&lt;/publisher&gt;&lt;isbn&gt;1665443545&lt;/isbn&gt;&lt;urls&gt;&lt;/urls&gt;&lt;/record&gt;&lt;/Cite&gt;&lt;/EndNote&gt;</w:instrText>
      </w:r>
      <w:r w:rsidRPr="002B2BD4">
        <w:fldChar w:fldCharType="separate"/>
      </w:r>
      <w:r w:rsidR="005C3F8D">
        <w:rPr>
          <w:noProof/>
        </w:rPr>
        <w:t>[5, 20]</w:t>
      </w:r>
      <w:r w:rsidRPr="002B2BD4">
        <w:fldChar w:fldCharType="end"/>
      </w:r>
      <w:r w:rsidRPr="000D776F">
        <w:t xml:space="preserve">. </w:t>
      </w:r>
      <w:moveFromRangeStart w:id="636" w:author="Tahir Nisar [2]" w:date="2024-05-05T16:06:00Z" w:name="move165817634"/>
      <w:moveFrom w:id="637" w:author="Tahir Nisar [2]" w:date="2024-05-05T16:06:00Z">
        <w:r w:rsidRPr="000D776F" w:rsidDel="008655FE">
          <w:t>In the second section, the two-dimensional axis-symmetric model has been established in a plasma domain. In the third section, the streamer discharge formation in the CO</w:t>
        </w:r>
        <w:r w:rsidRPr="002B2BD4" w:rsidDel="008655FE">
          <w:rPr>
            <w:vertAlign w:val="subscript"/>
          </w:rPr>
          <w:t>2</w:t>
        </w:r>
        <w:r w:rsidRPr="000D776F" w:rsidDel="008655FE">
          <w:t>/O</w:t>
        </w:r>
        <w:r w:rsidRPr="002B2BD4" w:rsidDel="008655FE">
          <w:rPr>
            <w:vertAlign w:val="subscript"/>
          </w:rPr>
          <w:t>2</w:t>
        </w:r>
        <w:r w:rsidRPr="000D776F" w:rsidDel="008655FE">
          <w:t xml:space="preserve"> gas mixture, along with different parameters is discussed in detail. Concluding remarks are given in the last section.</w:t>
        </w:r>
        <w:r w:rsidR="008716E0" w:rsidRPr="002B2BD4" w:rsidDel="008655FE">
          <w:t xml:space="preserve"> </w:t>
        </w:r>
        <w:r w:rsidRPr="000D776F" w:rsidDel="008655FE">
          <w:t xml:space="preserve">The main contribution of this work includes the detailed study of positive and negative streamer discharge under different influence conditions. The propagation of the streamer and the formation of localized ions ahead of the streamer head have been discussed in detail. The role of ionization energy in streamer formation and the influence of the molecular structure on the streamer velocity are also discussed in detail. </w:t>
        </w:r>
      </w:moveFrom>
      <w:moveFromRangeEnd w:id="636"/>
    </w:p>
    <w:p w14:paraId="4C6DA9A2" w14:textId="044A6634" w:rsidR="00003171" w:rsidDel="0095770A" w:rsidRDefault="00003171">
      <w:pPr>
        <w:pStyle w:val="Text"/>
        <w:rPr>
          <w:ins w:id="638" w:author="Muhammad Farasat Abbas" w:date="2024-03-20T11:02:00Z"/>
          <w:del w:id="639" w:author="Tahir Nisar" w:date="2024-04-05T16:28:00Z"/>
        </w:rPr>
      </w:pPr>
    </w:p>
    <w:p w14:paraId="0FCA3306" w14:textId="600EA45E" w:rsidR="00003171" w:rsidDel="00430445" w:rsidRDefault="00003171">
      <w:pPr>
        <w:pStyle w:val="Text"/>
        <w:rPr>
          <w:ins w:id="640" w:author="Muhammad Farasat Abbas" w:date="2024-03-20T11:03:00Z"/>
          <w:del w:id="641" w:author="Tahir Nisar" w:date="2024-04-05T16:28:00Z"/>
        </w:rPr>
      </w:pPr>
      <w:ins w:id="642" w:author="Muhammad Farasat Abbas" w:date="2024-03-20T11:02:00Z">
        <w:del w:id="643" w:author="Tahir Nisar" w:date="2024-04-05T16:28:00Z">
          <w:r w:rsidRPr="00003171" w:rsidDel="00430445">
            <w:rPr>
              <w:highlight w:val="yellow"/>
              <w:rPrChange w:id="644" w:author="Muhammad Farasat Abbas" w:date="2024-03-20T11:03:00Z">
                <w:rPr/>
              </w:rPrChange>
            </w:rPr>
            <w:delText xml:space="preserve">I am not satisfied with the introduction and literature review section. </w:delText>
          </w:r>
        </w:del>
      </w:ins>
      <w:ins w:id="645" w:author="Muhammad Farasat Abbas" w:date="2024-03-20T11:03:00Z">
        <w:del w:id="646" w:author="Tahir Nisar" w:date="2024-04-05T16:28:00Z">
          <w:r w:rsidRPr="00003171" w:rsidDel="00430445">
            <w:rPr>
              <w:highlight w:val="yellow"/>
              <w:rPrChange w:id="647" w:author="Muhammad Farasat Abbas" w:date="2024-03-20T11:03:00Z">
                <w:rPr/>
              </w:rPrChange>
            </w:rPr>
            <w:delText>I guarantee that w</w:delText>
          </w:r>
        </w:del>
      </w:ins>
      <w:ins w:id="648" w:author="Muhammad Farasat Abbas" w:date="2024-03-20T11:02:00Z">
        <w:del w:id="649" w:author="Tahir Nisar" w:date="2024-04-05T16:28:00Z">
          <w:r w:rsidRPr="00003171" w:rsidDel="00430445">
            <w:rPr>
              <w:highlight w:val="yellow"/>
              <w:rPrChange w:id="650" w:author="Muhammad Farasat Abbas" w:date="2024-03-20T11:03:00Z">
                <w:rPr/>
              </w:rPrChange>
            </w:rPr>
            <w:delText xml:space="preserve">ith </w:delText>
          </w:r>
        </w:del>
      </w:ins>
      <w:ins w:id="651" w:author="Muhammad Farasat Abbas" w:date="2024-03-20T11:03:00Z">
        <w:del w:id="652" w:author="Tahir Nisar" w:date="2024-04-05T16:28:00Z">
          <w:r w:rsidRPr="00003171" w:rsidDel="00430445">
            <w:rPr>
              <w:highlight w:val="yellow"/>
              <w:rPrChange w:id="653" w:author="Muhammad Farasat Abbas" w:date="2024-03-20T11:03:00Z">
                <w:rPr/>
              </w:rPrChange>
            </w:rPr>
            <w:delText>this</w:delText>
          </w:r>
        </w:del>
      </w:ins>
      <w:ins w:id="654" w:author="Muhammad Farasat Abbas" w:date="2024-03-20T11:02:00Z">
        <w:del w:id="655" w:author="Tahir Nisar" w:date="2024-04-05T16:28:00Z">
          <w:r w:rsidRPr="00003171" w:rsidDel="00430445">
            <w:rPr>
              <w:highlight w:val="yellow"/>
              <w:rPrChange w:id="656" w:author="Muhammad Farasat Abbas" w:date="2024-03-20T11:03:00Z">
                <w:rPr/>
              </w:rPrChange>
            </w:rPr>
            <w:delText>, your paper will get rejected straight awa</w:delText>
          </w:r>
        </w:del>
      </w:ins>
      <w:ins w:id="657" w:author="Muhammad Farasat Abbas" w:date="2024-03-20T11:03:00Z">
        <w:del w:id="658" w:author="Tahir Nisar" w:date="2024-04-05T16:28:00Z">
          <w:r w:rsidRPr="00003171" w:rsidDel="00430445">
            <w:rPr>
              <w:highlight w:val="yellow"/>
              <w:rPrChange w:id="659" w:author="Muhammad Farasat Abbas" w:date="2024-03-20T11:03:00Z">
                <w:rPr/>
              </w:rPrChange>
            </w:rPr>
            <w:delText>y by the editor</w:delText>
          </w:r>
          <w:r w:rsidDel="00430445">
            <w:delText>.</w:delText>
          </w:r>
        </w:del>
      </w:ins>
    </w:p>
    <w:p w14:paraId="2C29FCFB" w14:textId="2CC49898" w:rsidR="00003171" w:rsidDel="00430445" w:rsidRDefault="00003171">
      <w:pPr>
        <w:pStyle w:val="Text"/>
        <w:rPr>
          <w:ins w:id="660" w:author="Muhammad Farasat Abbas" w:date="2024-03-20T11:03:00Z"/>
          <w:del w:id="661" w:author="Tahir Nisar" w:date="2024-04-05T16:28:00Z"/>
        </w:rPr>
      </w:pPr>
    </w:p>
    <w:p w14:paraId="03D0FCC4" w14:textId="0A463031" w:rsidR="00003171" w:rsidRPr="00003171" w:rsidDel="00430445" w:rsidRDefault="00003171">
      <w:pPr>
        <w:pStyle w:val="Text"/>
        <w:rPr>
          <w:ins w:id="662" w:author="Muhammad Farasat Abbas" w:date="2024-03-20T11:04:00Z"/>
          <w:del w:id="663" w:author="Tahir Nisar" w:date="2024-04-05T16:28:00Z"/>
          <w:highlight w:val="yellow"/>
          <w:rPrChange w:id="664" w:author="Muhammad Farasat Abbas" w:date="2024-03-20T11:05:00Z">
            <w:rPr>
              <w:ins w:id="665" w:author="Muhammad Farasat Abbas" w:date="2024-03-20T11:04:00Z"/>
              <w:del w:id="666" w:author="Tahir Nisar" w:date="2024-04-05T16:28:00Z"/>
            </w:rPr>
          </w:rPrChange>
        </w:rPr>
      </w:pPr>
      <w:ins w:id="667" w:author="Muhammad Farasat Abbas" w:date="2024-03-20T11:03:00Z">
        <w:del w:id="668" w:author="Tahir Nisar" w:date="2024-04-05T16:28:00Z">
          <w:r w:rsidRPr="00003171" w:rsidDel="00430445">
            <w:rPr>
              <w:highlight w:val="yellow"/>
              <w:rPrChange w:id="669" w:author="Muhammad Farasat Abbas" w:date="2024-03-20T11:05:00Z">
                <w:rPr/>
              </w:rPrChange>
            </w:rPr>
            <w:delText xml:space="preserve">Mention 5 papers at least </w:delText>
          </w:r>
        </w:del>
      </w:ins>
      <w:ins w:id="670" w:author="Muhammad Farasat Abbas" w:date="2024-03-20T11:04:00Z">
        <w:del w:id="671" w:author="Tahir Nisar" w:date="2024-04-05T16:28:00Z">
          <w:r w:rsidRPr="00003171" w:rsidDel="00430445">
            <w:rPr>
              <w:highlight w:val="yellow"/>
              <w:rPrChange w:id="672" w:author="Muhammad Farasat Abbas" w:date="2024-03-20T11:05:00Z">
                <w:rPr/>
              </w:rPrChange>
            </w:rPr>
            <w:delText>about experiments in CO</w:delText>
          </w:r>
          <w:r w:rsidRPr="00003171" w:rsidDel="00430445">
            <w:rPr>
              <w:highlight w:val="yellow"/>
              <w:vertAlign w:val="subscript"/>
              <w:rPrChange w:id="673" w:author="Muhammad Farasat Abbas" w:date="2024-03-20T11:05:00Z">
                <w:rPr/>
              </w:rPrChange>
            </w:rPr>
            <w:delText>2</w:delText>
          </w:r>
          <w:r w:rsidRPr="00003171" w:rsidDel="00430445">
            <w:rPr>
              <w:highlight w:val="yellow"/>
              <w:rPrChange w:id="674" w:author="Muhammad Farasat Abbas" w:date="2024-03-20T11:05:00Z">
                <w:rPr/>
              </w:rPrChange>
            </w:rPr>
            <w:delText xml:space="preserve"> and their mixtures. Then talk about modelling again 5 papers with strong reasoning and conclusion. </w:delText>
          </w:r>
        </w:del>
      </w:ins>
    </w:p>
    <w:p w14:paraId="020AA739" w14:textId="20AC4084" w:rsidR="00003171" w:rsidRPr="00003171" w:rsidDel="00430445" w:rsidRDefault="00003171">
      <w:pPr>
        <w:pStyle w:val="Text"/>
        <w:rPr>
          <w:ins w:id="675" w:author="Muhammad Farasat Abbas" w:date="2024-03-20T11:04:00Z"/>
          <w:del w:id="676" w:author="Tahir Nisar" w:date="2024-04-05T16:28:00Z"/>
          <w:highlight w:val="yellow"/>
          <w:rPrChange w:id="677" w:author="Muhammad Farasat Abbas" w:date="2024-03-20T11:05:00Z">
            <w:rPr>
              <w:ins w:id="678" w:author="Muhammad Farasat Abbas" w:date="2024-03-20T11:04:00Z"/>
              <w:del w:id="679" w:author="Tahir Nisar" w:date="2024-04-05T16:28:00Z"/>
            </w:rPr>
          </w:rPrChange>
        </w:rPr>
      </w:pPr>
      <w:ins w:id="680" w:author="Muhammad Farasat Abbas" w:date="2024-03-20T11:04:00Z">
        <w:del w:id="681" w:author="Tahir Nisar" w:date="2024-04-05T16:28:00Z">
          <w:r w:rsidRPr="00003171" w:rsidDel="00430445">
            <w:rPr>
              <w:highlight w:val="yellow"/>
              <w:rPrChange w:id="682" w:author="Muhammad Farasat Abbas" w:date="2024-03-20T11:05:00Z">
                <w:rPr/>
              </w:rPrChange>
            </w:rPr>
            <w:delText xml:space="preserve">Draw a strong connection in your literature and mention the research gap at the end. </w:delText>
          </w:r>
        </w:del>
      </w:ins>
    </w:p>
    <w:p w14:paraId="5FFC4CF7" w14:textId="6F5BE1B9" w:rsidR="00003171" w:rsidRPr="000D776F" w:rsidDel="00430445" w:rsidRDefault="00003171">
      <w:pPr>
        <w:pStyle w:val="Text"/>
        <w:rPr>
          <w:del w:id="683" w:author="Tahir Nisar" w:date="2024-04-05T16:28:00Z"/>
        </w:rPr>
      </w:pPr>
      <w:ins w:id="684" w:author="Muhammad Farasat Abbas" w:date="2024-03-20T11:04:00Z">
        <w:del w:id="685" w:author="Tahir Nisar" w:date="2024-04-05T16:28:00Z">
          <w:r w:rsidRPr="00003171" w:rsidDel="00430445">
            <w:rPr>
              <w:highlight w:val="yellow"/>
              <w:rPrChange w:id="686" w:author="Muhammad Farasat Abbas" w:date="2024-03-20T11:05:00Z">
                <w:rPr/>
              </w:rPrChange>
            </w:rPr>
            <w:delText>I</w:delText>
          </w:r>
        </w:del>
      </w:ins>
      <w:ins w:id="687" w:author="Muhammad Farasat Abbas" w:date="2024-03-20T11:05:00Z">
        <w:del w:id="688" w:author="Tahir Nisar" w:date="2024-04-05T16:28:00Z">
          <w:r w:rsidRPr="00003171" w:rsidDel="00430445">
            <w:rPr>
              <w:highlight w:val="yellow"/>
              <w:rPrChange w:id="689" w:author="Muhammad Farasat Abbas" w:date="2024-03-20T11:05:00Z">
                <w:rPr/>
              </w:rPrChange>
            </w:rPr>
            <w:delText>n last passage, talk about what has been done and what is the structure of the paper.</w:delText>
          </w:r>
        </w:del>
      </w:ins>
    </w:p>
    <w:p w14:paraId="1DC3ECD5" w14:textId="63CC9E35" w:rsidR="000A339C" w:rsidRPr="00003171" w:rsidDel="00281B99" w:rsidRDefault="000A339C" w:rsidP="00831957">
      <w:pPr>
        <w:pStyle w:val="Heading10"/>
        <w:rPr>
          <w:del w:id="690" w:author="Tahir Nisar" w:date="2024-03-22T17:42:00Z"/>
          <w:highlight w:val="red"/>
          <w:rPrChange w:id="691" w:author="Muhammad Farasat Abbas" w:date="2024-03-20T11:07:00Z">
            <w:rPr>
              <w:del w:id="692" w:author="Tahir Nisar" w:date="2024-03-22T17:42:00Z"/>
            </w:rPr>
          </w:rPrChange>
        </w:rPr>
      </w:pPr>
      <w:del w:id="693" w:author="Tahir Nisar" w:date="2024-03-22T17:42:00Z">
        <w:r w:rsidRPr="00003171" w:rsidDel="00281B99">
          <w:rPr>
            <w:highlight w:val="red"/>
            <w:rPrChange w:id="694" w:author="Muhammad Farasat Abbas" w:date="2024-03-20T11:07:00Z">
              <w:rPr/>
            </w:rPrChange>
          </w:rPr>
          <w:delText xml:space="preserve">2. Electron transport parameters </w:delText>
        </w:r>
        <w:commentRangeStart w:id="695"/>
        <w:r w:rsidRPr="00003171" w:rsidDel="00281B99">
          <w:rPr>
            <w:highlight w:val="red"/>
            <w:rPrChange w:id="696" w:author="Muhammad Farasat Abbas" w:date="2024-03-20T11:07:00Z">
              <w:rPr/>
            </w:rPrChange>
          </w:rPr>
          <w:delText>calculation</w:delText>
        </w:r>
        <w:commentRangeEnd w:id="695"/>
        <w:r w:rsidR="00003171" w:rsidDel="00281B99">
          <w:rPr>
            <w:rStyle w:val="CommentReference"/>
            <w:b w:val="0"/>
            <w:snapToGrid/>
            <w:lang w:bidi="ar-SA"/>
          </w:rPr>
          <w:commentReference w:id="695"/>
        </w:r>
        <w:r w:rsidRPr="00003171" w:rsidDel="00281B99">
          <w:rPr>
            <w:highlight w:val="red"/>
            <w:rPrChange w:id="697" w:author="Muhammad Farasat Abbas" w:date="2024-03-20T11:07:00Z">
              <w:rPr/>
            </w:rPrChange>
          </w:rPr>
          <w:delText xml:space="preserve"> </w:delText>
        </w:r>
      </w:del>
    </w:p>
    <w:p w14:paraId="006166B3" w14:textId="57786718" w:rsidR="000A339C" w:rsidRPr="00003171" w:rsidDel="00281B99" w:rsidRDefault="000A339C" w:rsidP="00E83B5C">
      <w:pPr>
        <w:pStyle w:val="Heading2"/>
        <w:rPr>
          <w:del w:id="698" w:author="Tahir Nisar" w:date="2024-03-22T17:42:00Z"/>
          <w:highlight w:val="red"/>
          <w:rPrChange w:id="699" w:author="Muhammad Farasat Abbas" w:date="2024-03-20T11:07:00Z">
            <w:rPr>
              <w:del w:id="700" w:author="Tahir Nisar" w:date="2024-03-22T17:42:00Z"/>
            </w:rPr>
          </w:rPrChange>
        </w:rPr>
      </w:pPr>
      <w:del w:id="701" w:author="Tahir Nisar" w:date="2024-03-22T17:42:00Z">
        <w:r w:rsidRPr="00003171" w:rsidDel="00281B99">
          <w:rPr>
            <w:highlight w:val="red"/>
            <w:rPrChange w:id="702" w:author="Muhammad Farasat Abbas" w:date="2024-03-20T11:07:00Z">
              <w:rPr/>
            </w:rPrChange>
          </w:rPr>
          <w:delText>2.1 Electron mean energy and reduced electric field</w:delText>
        </w:r>
      </w:del>
    </w:p>
    <w:p w14:paraId="33AD80CC" w14:textId="123A7D25" w:rsidR="000A339C" w:rsidRPr="00003171" w:rsidDel="00281B99" w:rsidRDefault="000A339C" w:rsidP="00641AAD">
      <w:pPr>
        <w:pStyle w:val="Text"/>
        <w:rPr>
          <w:del w:id="703" w:author="Tahir Nisar" w:date="2024-03-22T17:42:00Z"/>
          <w:highlight w:val="red"/>
          <w:rPrChange w:id="704" w:author="Muhammad Farasat Abbas" w:date="2024-03-20T11:07:00Z">
            <w:rPr>
              <w:del w:id="705" w:author="Tahir Nisar" w:date="2024-03-22T17:42:00Z"/>
            </w:rPr>
          </w:rPrChange>
        </w:rPr>
      </w:pPr>
      <w:del w:id="706" w:author="Tahir Nisar" w:date="2024-03-22T17:42:00Z">
        <w:r w:rsidRPr="00003171" w:rsidDel="00281B99">
          <w:rPr>
            <w:highlight w:val="red"/>
            <w:rPrChange w:id="707" w:author="Muhammad Farasat Abbas" w:date="2024-03-20T11:07:00Z">
              <w:rPr/>
            </w:rPrChange>
          </w:rPr>
          <w:delText xml:space="preserve">The figure 1 shows the electron mean energy and reduced electric field. The reduced electric field is the ratio of electric field (E) to neutral particles concentration (N) and it is given in Townsend unit (Td) </w:delText>
        </w:r>
        <w:r w:rsidRPr="00003171" w:rsidDel="00281B99">
          <w:rPr>
            <w:highlight w:val="red"/>
            <w:rPrChange w:id="708" w:author="Muhammad Farasat Abbas" w:date="2024-03-20T11:07:00Z">
              <w:rPr/>
            </w:rPrChange>
          </w:rPr>
          <w:fldChar w:fldCharType="begin"/>
        </w:r>
        <w:r w:rsidRPr="00003171" w:rsidDel="00281B99">
          <w:rPr>
            <w:highlight w:val="red"/>
            <w:rPrChange w:id="709" w:author="Muhammad Farasat Abbas" w:date="2024-03-20T11:07:00Z">
              <w:rPr/>
            </w:rPrChange>
          </w:rPr>
          <w:delInstrText xml:space="preserve"> ADDIN EN.CITE &lt;EndNote&gt;&lt;Cite&gt;&lt;Author&gt;George&lt;/Author&gt;&lt;Year&gt;2021&lt;/Year&gt;&lt;RecNum&gt;47&lt;/RecNum&gt;&lt;DisplayText&gt;[15]&lt;/DisplayText&gt;&lt;record&gt;&lt;rec-number&gt;47&lt;/rec-number&gt;&lt;foreign-keys&gt;&lt;key app="EN" db-id="r05xs095xr9rs7e0esa5sw55rz0ztxw9drz9" timestamp="1709383457"&gt;47&lt;/key&gt;&lt;/foreign-keys&gt;&lt;ref-type name="Journal Article"&gt;17&lt;/ref-type&gt;&lt;contributors&gt;&lt;authors&gt;&lt;author&gt;George, Adwek&lt;/author&gt;&lt;author&gt;Shen, Boxiong&lt;/author&gt;&lt;author&gt;Craven, Michael&lt;/author&gt;&lt;author&gt;Wang, Yaolin&lt;/author&gt;&lt;author&gt;Kang, Dongrui&lt;/author&gt;&lt;author&gt;Wu, Chunfei&lt;/author&gt;&lt;author&gt;Tu, Xin&lt;/author&gt;&lt;/authors&gt;&lt;/contributors&gt;&lt;titles&gt;&lt;title&gt;A Review of Non-Thermal Plasma Technology: A novel solution for CO2 conversion and utilization&lt;/title&gt;&lt;secondary-title&gt;Renewable and Sustainable Energy Reviews&lt;/secondary-title&gt;&lt;/titles&gt;&lt;periodical&gt;&lt;full-title&gt;Renewable and Sustainable Energy Reviews&lt;/full-title&gt;&lt;/periodical&gt;&lt;pages&gt;109702&lt;/pages&gt;&lt;volume&gt;135&lt;/volume&gt;&lt;dates&gt;&lt;year&gt;2021&lt;/year&gt;&lt;/dates&gt;&lt;isbn&gt;1364-0321&lt;/isbn&gt;&lt;urls&gt;&lt;/urls&gt;&lt;/record&gt;&lt;/Cite&gt;&lt;/EndNote&gt;</w:delInstrText>
        </w:r>
        <w:r w:rsidRPr="00003171" w:rsidDel="00281B99">
          <w:rPr>
            <w:highlight w:val="red"/>
            <w:rPrChange w:id="710" w:author="Muhammad Farasat Abbas" w:date="2024-03-20T11:07:00Z">
              <w:rPr/>
            </w:rPrChange>
          </w:rPr>
          <w:fldChar w:fldCharType="separate"/>
        </w:r>
        <w:r w:rsidRPr="00003171" w:rsidDel="00281B99">
          <w:rPr>
            <w:noProof/>
            <w:highlight w:val="red"/>
            <w:rPrChange w:id="711" w:author="Muhammad Farasat Abbas" w:date="2024-03-20T11:07:00Z">
              <w:rPr>
                <w:noProof/>
              </w:rPr>
            </w:rPrChange>
          </w:rPr>
          <w:delText>[15]</w:delText>
        </w:r>
        <w:r w:rsidRPr="00003171" w:rsidDel="00281B99">
          <w:rPr>
            <w:highlight w:val="red"/>
            <w:rPrChange w:id="712" w:author="Muhammad Farasat Abbas" w:date="2024-03-20T11:07:00Z">
              <w:rPr/>
            </w:rPrChange>
          </w:rPr>
          <w:fldChar w:fldCharType="end"/>
        </w:r>
        <w:r w:rsidRPr="00003171" w:rsidDel="00281B99">
          <w:rPr>
            <w:highlight w:val="red"/>
            <w:rPrChange w:id="713" w:author="Muhammad Farasat Abbas" w:date="2024-03-20T11:07:00Z">
              <w:rPr/>
            </w:rPrChange>
          </w:rPr>
          <w:delText>. The reduced electric field is along the x-axis, and the electron mean energy is along the y-axis. At 300 K, the electron mean energy trend along the various E/N ratios is taken. As shown in figure 3, the lower limit below 500 Td produces nearly identical results. The energy of mixed gas increased when the value of the reduced electric field increased to 1000 Td. The value of mean energy increases as the amount of O</w:delText>
        </w:r>
        <w:r w:rsidRPr="00003171" w:rsidDel="00281B99">
          <w:rPr>
            <w:highlight w:val="red"/>
            <w:vertAlign w:val="subscript"/>
            <w:rPrChange w:id="714" w:author="Muhammad Farasat Abbas" w:date="2024-03-20T11:07:00Z">
              <w:rPr>
                <w:vertAlign w:val="subscript"/>
              </w:rPr>
            </w:rPrChange>
          </w:rPr>
          <w:delText>2</w:delText>
        </w:r>
        <w:r w:rsidRPr="00003171" w:rsidDel="00281B99">
          <w:rPr>
            <w:highlight w:val="red"/>
            <w:rPrChange w:id="715" w:author="Muhammad Farasat Abbas" w:date="2024-03-20T11:07:00Z">
              <w:rPr/>
            </w:rPrChange>
          </w:rPr>
          <w:delText xml:space="preserve"> in the atmosphere increases. The higher the value of reduced electric field (E/N), the easier it is to ionize the gas mixture, and thus the streamer will initiate easily</w:delText>
        </w:r>
        <w:r w:rsidRPr="00003171" w:rsidDel="00281B99">
          <w:rPr>
            <w:highlight w:val="red"/>
            <w:rPrChange w:id="716" w:author="Muhammad Farasat Abbas" w:date="2024-03-20T11:07:00Z">
              <w:rPr/>
            </w:rPrChange>
          </w:rPr>
          <w:fldChar w:fldCharType="begin"/>
        </w:r>
        <w:r w:rsidRPr="00003171" w:rsidDel="00281B99">
          <w:rPr>
            <w:highlight w:val="red"/>
            <w:rPrChange w:id="717" w:author="Muhammad Farasat Abbas" w:date="2024-03-20T11:07:00Z">
              <w:rPr/>
            </w:rPrChange>
          </w:rPr>
          <w:delInstrText xml:space="preserve"> ADDIN EN.CITE &lt;EndNote&gt;&lt;Cite&gt;&lt;Author&gt;Babich&lt;/Author&gt;&lt;Year&gt;2020&lt;/Year&gt;&lt;RecNum&gt;22&lt;/RecNum&gt;&lt;DisplayText&gt;[16]&lt;/DisplayText&gt;&lt;record&gt;&lt;rec-number&gt;22&lt;/rec-number&gt;&lt;foreign-keys&gt;&lt;key app="EN" db-id="r05xs095xr9rs7e0esa5sw55rz0ztxw9drz9" timestamp="1704473796"&gt;22&lt;/key&gt;&lt;/foreign-keys&gt;&lt;ref-type name="Journal Article"&gt;17&lt;/ref-type&gt;&lt;contributors&gt;&lt;authors&gt;&lt;author&gt;Babich, Leonid Petrovich&lt;/author&gt;&lt;/authors&gt;&lt;/contributors&gt;&lt;titles&gt;&lt;title&gt;Relativistic runaway electron avalanche&lt;/title&gt;&lt;secondary-title&gt;Physics-Uspekhi&lt;/secondary-title&gt;&lt;/titles&gt;&lt;periodical&gt;&lt;full-title&gt;Physics-Uspekhi&lt;/full-title&gt;&lt;/periodical&gt;&lt;pages&gt;1188&lt;/pages&gt;&lt;volume&gt;63&lt;/volume&gt;&lt;number&gt;12&lt;/number&gt;&lt;dates&gt;&lt;year&gt;2020&lt;/year&gt;&lt;/dates&gt;&lt;isbn&gt;1063-7869&lt;/isbn&gt;&lt;urls&gt;&lt;/urls&gt;&lt;/record&gt;&lt;/Cite&gt;&lt;/EndNote&gt;</w:delInstrText>
        </w:r>
        <w:r w:rsidRPr="00003171" w:rsidDel="00281B99">
          <w:rPr>
            <w:highlight w:val="red"/>
            <w:rPrChange w:id="718" w:author="Muhammad Farasat Abbas" w:date="2024-03-20T11:07:00Z">
              <w:rPr/>
            </w:rPrChange>
          </w:rPr>
          <w:fldChar w:fldCharType="separate"/>
        </w:r>
        <w:r w:rsidRPr="00003171" w:rsidDel="00281B99">
          <w:rPr>
            <w:noProof/>
            <w:highlight w:val="red"/>
            <w:rPrChange w:id="719" w:author="Muhammad Farasat Abbas" w:date="2024-03-20T11:07:00Z">
              <w:rPr>
                <w:noProof/>
              </w:rPr>
            </w:rPrChange>
          </w:rPr>
          <w:delText>[16]</w:delText>
        </w:r>
        <w:r w:rsidRPr="00003171" w:rsidDel="00281B99">
          <w:rPr>
            <w:highlight w:val="red"/>
            <w:rPrChange w:id="720" w:author="Muhammad Farasat Abbas" w:date="2024-03-20T11:07:00Z">
              <w:rPr/>
            </w:rPrChange>
          </w:rPr>
          <w:fldChar w:fldCharType="end"/>
        </w:r>
        <w:r w:rsidRPr="00003171" w:rsidDel="00281B99">
          <w:rPr>
            <w:highlight w:val="red"/>
            <w:rPrChange w:id="721" w:author="Muhammad Farasat Abbas" w:date="2024-03-20T11:07:00Z">
              <w:rPr/>
            </w:rPrChange>
          </w:rPr>
          <w:delText>. Under the same value of reduced electric field, the higher the amount of oxygen gas, the higher will be the electron mean energy. It means that the ionization process in a gas mixture will increase, and hence the streamer will also increase. On the other hand, by increasing the amount of CO</w:delText>
        </w:r>
        <w:r w:rsidRPr="00003171" w:rsidDel="00281B99">
          <w:rPr>
            <w:highlight w:val="red"/>
            <w:vertAlign w:val="subscript"/>
            <w:rPrChange w:id="722" w:author="Muhammad Farasat Abbas" w:date="2024-03-20T11:07:00Z">
              <w:rPr>
                <w:vertAlign w:val="subscript"/>
              </w:rPr>
            </w:rPrChange>
          </w:rPr>
          <w:delText>2</w:delText>
        </w:r>
        <w:r w:rsidRPr="00003171" w:rsidDel="00281B99">
          <w:rPr>
            <w:highlight w:val="red"/>
            <w:rPrChange w:id="723" w:author="Muhammad Farasat Abbas" w:date="2024-03-20T11:07:00Z">
              <w:rPr/>
            </w:rPrChange>
          </w:rPr>
          <w:delText xml:space="preserve"> in a gas mixture, the electron mean energy will be reduced. Since the interruption properties of CO</w:delText>
        </w:r>
        <w:r w:rsidRPr="00003171" w:rsidDel="00281B99">
          <w:rPr>
            <w:highlight w:val="red"/>
            <w:vertAlign w:val="subscript"/>
            <w:rPrChange w:id="724" w:author="Muhammad Farasat Abbas" w:date="2024-03-20T11:07:00Z">
              <w:rPr>
                <w:vertAlign w:val="subscript"/>
              </w:rPr>
            </w:rPrChange>
          </w:rPr>
          <w:delText>2</w:delText>
        </w:r>
        <w:r w:rsidRPr="00003171" w:rsidDel="00281B99">
          <w:rPr>
            <w:highlight w:val="red"/>
            <w:rPrChange w:id="725" w:author="Muhammad Farasat Abbas" w:date="2024-03-20T11:07:00Z">
              <w:rPr/>
            </w:rPrChange>
          </w:rPr>
          <w:delText xml:space="preserve"> are better than O</w:delText>
        </w:r>
        <w:r w:rsidRPr="00003171" w:rsidDel="00281B99">
          <w:rPr>
            <w:highlight w:val="red"/>
            <w:vertAlign w:val="subscript"/>
            <w:rPrChange w:id="726" w:author="Muhammad Farasat Abbas" w:date="2024-03-20T11:07:00Z">
              <w:rPr>
                <w:vertAlign w:val="subscript"/>
              </w:rPr>
            </w:rPrChange>
          </w:rPr>
          <w:delText>2</w:delText>
        </w:r>
        <w:r w:rsidRPr="00003171" w:rsidDel="00281B99">
          <w:rPr>
            <w:highlight w:val="red"/>
            <w:rPrChange w:id="727" w:author="Muhammad Farasat Abbas" w:date="2024-03-20T11:07:00Z">
              <w:rPr/>
            </w:rPrChange>
          </w:rPr>
          <w:delText xml:space="preserve"> and CO</w:delText>
        </w:r>
        <w:r w:rsidRPr="00003171" w:rsidDel="00281B99">
          <w:rPr>
            <w:highlight w:val="red"/>
            <w:vertAlign w:val="subscript"/>
            <w:rPrChange w:id="728" w:author="Muhammad Farasat Abbas" w:date="2024-03-20T11:07:00Z">
              <w:rPr>
                <w:vertAlign w:val="subscript"/>
              </w:rPr>
            </w:rPrChange>
          </w:rPr>
          <w:delText>2</w:delText>
        </w:r>
        <w:r w:rsidRPr="00003171" w:rsidDel="00281B99">
          <w:rPr>
            <w:highlight w:val="red"/>
            <w:rPrChange w:id="729" w:author="Muhammad Farasat Abbas" w:date="2024-03-20T11:07:00Z">
              <w:rPr/>
            </w:rPrChange>
          </w:rPr>
          <w:delText xml:space="preserve"> has a higher atomic mass than O</w:delText>
        </w:r>
        <w:r w:rsidRPr="00003171" w:rsidDel="00281B99">
          <w:rPr>
            <w:highlight w:val="red"/>
            <w:vertAlign w:val="subscript"/>
            <w:rPrChange w:id="730" w:author="Muhammad Farasat Abbas" w:date="2024-03-20T11:07:00Z">
              <w:rPr>
                <w:vertAlign w:val="subscript"/>
              </w:rPr>
            </w:rPrChange>
          </w:rPr>
          <w:delText xml:space="preserve">2 </w:delText>
        </w:r>
        <w:r w:rsidRPr="00003171" w:rsidDel="00281B99">
          <w:rPr>
            <w:highlight w:val="red"/>
            <w:rPrChange w:id="731" w:author="Muhammad Farasat Abbas" w:date="2024-03-20T11:07:00Z">
              <w:rPr/>
            </w:rPrChange>
          </w:rPr>
          <w:fldChar w:fldCharType="begin"/>
        </w:r>
        <w:r w:rsidRPr="00003171" w:rsidDel="00281B99">
          <w:rPr>
            <w:highlight w:val="red"/>
            <w:rPrChange w:id="732" w:author="Muhammad Farasat Abbas" w:date="2024-03-20T11:07:00Z">
              <w:rPr/>
            </w:rPrChange>
          </w:rPr>
          <w:delInstrText xml:space="preserve"> ADDIN EN.CITE &lt;EndNote&gt;&lt;Cite&gt;&lt;Author&gt;Guo&lt;/Author&gt;&lt;Year&gt;2017&lt;/Year&gt;&lt;RecNum&gt;21&lt;/RecNum&gt;&lt;DisplayText&gt;[17]&lt;/DisplayText&gt;&lt;record&gt;&lt;rec-number&gt;21&lt;/rec-number&gt;&lt;foreign-keys&gt;&lt;key app="EN" db-id="r05xs095xr9rs7e0esa5sw55rz0ztxw9drz9" timestamp="1704472003"&gt;21&lt;/key&gt;&lt;/foreign-keys&gt;&lt;ref-type name="Journal Article"&gt;17&lt;/ref-type&gt;&lt;contributors&gt;&lt;authors&gt;&lt;author&gt;Guo, Xiaoxue&lt;/author&gt;&lt;author&gt;Li, Xingwen&lt;/author&gt;&lt;author&gt;Murphy, Anthony B&lt;/author&gt;&lt;author&gt;Zhao, Hu&lt;/author&gt;&lt;/authors&gt;&lt;/contributors&gt;&lt;titles&gt;&lt;title&gt;Calculation of thermodynamic properties and transport coefficients of CO2–O2–Cu mixtures&lt;/title&gt;&lt;secondary-title&gt;Journal of Physics D: Applied Physics&lt;/secondary-title&gt;&lt;/titles&gt;&lt;periodical&gt;&lt;full-title&gt;Journal of Physics D: Applied Physics&lt;/full-title&gt;&lt;/periodical&gt;&lt;pages&gt;345203&lt;/pages&gt;&lt;volume&gt;50&lt;/volume&gt;&lt;number&gt;34&lt;/number&gt;&lt;dates&gt;&lt;year&gt;2017&lt;/year&gt;&lt;/dates&gt;&lt;isbn&gt;0022-3727&lt;/isbn&gt;&lt;urls&gt;&lt;/urls&gt;&lt;/record&gt;&lt;/Cite&gt;&lt;/EndNote&gt;</w:delInstrText>
        </w:r>
        <w:r w:rsidRPr="00003171" w:rsidDel="00281B99">
          <w:rPr>
            <w:highlight w:val="red"/>
            <w:rPrChange w:id="733" w:author="Muhammad Farasat Abbas" w:date="2024-03-20T11:07:00Z">
              <w:rPr/>
            </w:rPrChange>
          </w:rPr>
          <w:fldChar w:fldCharType="separate"/>
        </w:r>
        <w:r w:rsidRPr="00003171" w:rsidDel="00281B99">
          <w:rPr>
            <w:noProof/>
            <w:highlight w:val="red"/>
            <w:rPrChange w:id="734" w:author="Muhammad Farasat Abbas" w:date="2024-03-20T11:07:00Z">
              <w:rPr>
                <w:noProof/>
              </w:rPr>
            </w:rPrChange>
          </w:rPr>
          <w:delText>[17]</w:delText>
        </w:r>
        <w:r w:rsidRPr="00003171" w:rsidDel="00281B99">
          <w:rPr>
            <w:highlight w:val="red"/>
            <w:rPrChange w:id="735" w:author="Muhammad Farasat Abbas" w:date="2024-03-20T11:07:00Z">
              <w:rPr/>
            </w:rPrChange>
          </w:rPr>
          <w:fldChar w:fldCharType="end"/>
        </w:r>
        <w:r w:rsidRPr="00003171" w:rsidDel="00281B99">
          <w:rPr>
            <w:highlight w:val="red"/>
            <w:rPrChange w:id="736" w:author="Muhammad Farasat Abbas" w:date="2024-03-20T11:07:00Z">
              <w:rPr/>
            </w:rPrChange>
          </w:rPr>
          <w:delText>. This makes CO</w:delText>
        </w:r>
        <w:r w:rsidRPr="00003171" w:rsidDel="00281B99">
          <w:rPr>
            <w:highlight w:val="red"/>
            <w:vertAlign w:val="subscript"/>
            <w:rPrChange w:id="737" w:author="Muhammad Farasat Abbas" w:date="2024-03-20T11:07:00Z">
              <w:rPr>
                <w:vertAlign w:val="subscript"/>
              </w:rPr>
            </w:rPrChange>
          </w:rPr>
          <w:delText>2</w:delText>
        </w:r>
        <w:r w:rsidRPr="00003171" w:rsidDel="00281B99">
          <w:rPr>
            <w:highlight w:val="red"/>
            <w:rPrChange w:id="738" w:author="Muhammad Farasat Abbas" w:date="2024-03-20T11:07:00Z">
              <w:rPr/>
            </w:rPrChange>
          </w:rPr>
          <w:delText xml:space="preserve"> a heavier gas as compared with O</w:delText>
        </w:r>
        <w:r w:rsidRPr="00003171" w:rsidDel="00281B99">
          <w:rPr>
            <w:highlight w:val="red"/>
            <w:vertAlign w:val="subscript"/>
            <w:rPrChange w:id="739" w:author="Muhammad Farasat Abbas" w:date="2024-03-20T11:07:00Z">
              <w:rPr>
                <w:vertAlign w:val="subscript"/>
              </w:rPr>
            </w:rPrChange>
          </w:rPr>
          <w:delText>2</w:delText>
        </w:r>
        <w:r w:rsidRPr="00003171" w:rsidDel="00281B99">
          <w:rPr>
            <w:highlight w:val="red"/>
            <w:rPrChange w:id="740" w:author="Muhammad Farasat Abbas" w:date="2024-03-20T11:07:00Z">
              <w:rPr/>
            </w:rPrChange>
          </w:rPr>
          <w:delText>. Therefore, by increasing the concentration ratio of O</w:delText>
        </w:r>
        <w:r w:rsidRPr="00003171" w:rsidDel="00281B99">
          <w:rPr>
            <w:highlight w:val="red"/>
            <w:vertAlign w:val="subscript"/>
            <w:rPrChange w:id="741" w:author="Muhammad Farasat Abbas" w:date="2024-03-20T11:07:00Z">
              <w:rPr>
                <w:vertAlign w:val="subscript"/>
              </w:rPr>
            </w:rPrChange>
          </w:rPr>
          <w:delText>2</w:delText>
        </w:r>
        <w:r w:rsidRPr="00003171" w:rsidDel="00281B99">
          <w:rPr>
            <w:highlight w:val="red"/>
            <w:rPrChange w:id="742" w:author="Muhammad Farasat Abbas" w:date="2024-03-20T11:07:00Z">
              <w:rPr/>
            </w:rPrChange>
          </w:rPr>
          <w:delText>, the electron mean energy will be reduced, as shown below in figure 1.</w:delText>
        </w:r>
      </w:del>
    </w:p>
    <w:p w14:paraId="2232EC8D" w14:textId="6A5E8FD4" w:rsidR="000A339C" w:rsidRPr="00003171" w:rsidDel="00281B99" w:rsidRDefault="000A339C" w:rsidP="009F68DC">
      <w:pPr>
        <w:pStyle w:val="Figure"/>
        <w:rPr>
          <w:del w:id="743" w:author="Tahir Nisar" w:date="2024-03-22T17:42:00Z"/>
          <w:highlight w:val="red"/>
          <w:rPrChange w:id="744" w:author="Muhammad Farasat Abbas" w:date="2024-03-20T11:07:00Z">
            <w:rPr>
              <w:del w:id="745" w:author="Tahir Nisar" w:date="2024-03-22T17:42:00Z"/>
            </w:rPr>
          </w:rPrChange>
        </w:rPr>
      </w:pPr>
      <w:del w:id="746" w:author="Tahir Nisar" w:date="2024-03-22T17:42:00Z">
        <w:r w:rsidRPr="00003171" w:rsidDel="00281B99">
          <w:rPr>
            <w:noProof/>
            <w:highlight w:val="red"/>
            <w:lang w:val="en-GB" w:eastAsia="en-GB"/>
            <w:rPrChange w:id="747" w:author="Muhammad Farasat Abbas" w:date="2024-03-20T11:07:00Z">
              <w:rPr>
                <w:noProof/>
                <w:lang w:val="en-GB" w:eastAsia="en-GB"/>
              </w:rPr>
            </w:rPrChange>
          </w:rPr>
          <w:drawing>
            <wp:inline distT="0" distB="0" distL="0" distR="0" wp14:anchorId="669A0B9C" wp14:editId="3EBC5BD4">
              <wp:extent cx="3224128" cy="2520000"/>
              <wp:effectExtent l="0" t="0" r="0" b="0"/>
              <wp:docPr id="1" name="Picture 4" descr="C:\Users\Tahir Nisar\Desktop\Draft for the paper\Pictures\Results\Bolsig+\Mean Electron Energy and Reduced Electric Field\New\Mean Electron Energ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hir Nisar\Desktop\Draft for the paper\Pictures\Results\Bolsig+\Mean Electron Energy and Reduced Electric Field\New\Mean Electron Energy.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4128" cy="2520000"/>
                      </a:xfrm>
                      <a:prstGeom prst="rect">
                        <a:avLst/>
                      </a:prstGeom>
                      <a:noFill/>
                      <a:ln>
                        <a:noFill/>
                      </a:ln>
                    </pic:spPr>
                  </pic:pic>
                </a:graphicData>
              </a:graphic>
            </wp:inline>
          </w:drawing>
        </w:r>
      </w:del>
    </w:p>
    <w:p w14:paraId="16A9A84E" w14:textId="4D407EA4" w:rsidR="000A339C" w:rsidRPr="00003171" w:rsidDel="00281B99" w:rsidRDefault="000A339C" w:rsidP="00ED1259">
      <w:pPr>
        <w:pStyle w:val="FigureCaption"/>
        <w:rPr>
          <w:del w:id="748" w:author="Tahir Nisar" w:date="2024-03-22T17:42:00Z"/>
          <w:highlight w:val="red"/>
          <w:rPrChange w:id="749" w:author="Muhammad Farasat Abbas" w:date="2024-03-20T11:07:00Z">
            <w:rPr>
              <w:del w:id="750" w:author="Tahir Nisar" w:date="2024-03-22T17:42:00Z"/>
            </w:rPr>
          </w:rPrChange>
        </w:rPr>
      </w:pPr>
      <w:del w:id="751" w:author="Tahir Nisar" w:date="2024-03-22T17:42:00Z">
        <w:r w:rsidRPr="00003171" w:rsidDel="00281B99">
          <w:rPr>
            <w:b/>
            <w:highlight w:val="red"/>
            <w:rPrChange w:id="752" w:author="Muhammad Farasat Abbas" w:date="2024-03-20T11:07:00Z">
              <w:rPr>
                <w:b/>
              </w:rPr>
            </w:rPrChange>
          </w:rPr>
          <w:delText xml:space="preserve">Figure </w:delText>
        </w:r>
        <w:r w:rsidRPr="00003171" w:rsidDel="00281B99">
          <w:rPr>
            <w:b/>
            <w:highlight w:val="red"/>
            <w:rPrChange w:id="753" w:author="Muhammad Farasat Abbas" w:date="2024-03-20T11:07:00Z">
              <w:rPr>
                <w:b/>
              </w:rPr>
            </w:rPrChange>
          </w:rPr>
          <w:fldChar w:fldCharType="begin"/>
        </w:r>
        <w:r w:rsidRPr="00003171" w:rsidDel="00281B99">
          <w:rPr>
            <w:b/>
            <w:highlight w:val="red"/>
            <w:rPrChange w:id="754" w:author="Muhammad Farasat Abbas" w:date="2024-03-20T11:07:00Z">
              <w:rPr>
                <w:b/>
              </w:rPr>
            </w:rPrChange>
          </w:rPr>
          <w:delInstrText xml:space="preserve"> SEQ Figure \* ARABIC </w:delInstrText>
        </w:r>
        <w:r w:rsidRPr="00003171" w:rsidDel="00281B99">
          <w:rPr>
            <w:b/>
            <w:highlight w:val="red"/>
            <w:rPrChange w:id="755" w:author="Muhammad Farasat Abbas" w:date="2024-03-20T11:07:00Z">
              <w:rPr>
                <w:b/>
              </w:rPr>
            </w:rPrChange>
          </w:rPr>
          <w:fldChar w:fldCharType="separate"/>
        </w:r>
        <w:r w:rsidR="00EC1EA7" w:rsidRPr="00003171" w:rsidDel="00281B99">
          <w:rPr>
            <w:b/>
            <w:noProof/>
            <w:highlight w:val="red"/>
            <w:rPrChange w:id="756" w:author="Muhammad Farasat Abbas" w:date="2024-03-20T11:07:00Z">
              <w:rPr>
                <w:b/>
                <w:noProof/>
              </w:rPr>
            </w:rPrChange>
          </w:rPr>
          <w:delText>1</w:delText>
        </w:r>
        <w:r w:rsidRPr="00003171" w:rsidDel="00281B99">
          <w:rPr>
            <w:b/>
            <w:highlight w:val="red"/>
            <w:rPrChange w:id="757" w:author="Muhammad Farasat Abbas" w:date="2024-03-20T11:07:00Z">
              <w:rPr>
                <w:b/>
              </w:rPr>
            </w:rPrChange>
          </w:rPr>
          <w:fldChar w:fldCharType="end"/>
        </w:r>
        <w:r w:rsidRPr="00003171" w:rsidDel="00281B99">
          <w:rPr>
            <w:b/>
            <w:highlight w:val="red"/>
            <w:rPrChange w:id="758" w:author="Muhammad Farasat Abbas" w:date="2024-03-20T11:07:00Z">
              <w:rPr>
                <w:b/>
              </w:rPr>
            </w:rPrChange>
          </w:rPr>
          <w:delText>.</w:delText>
        </w:r>
        <w:r w:rsidRPr="00003171" w:rsidDel="00281B99">
          <w:rPr>
            <w:highlight w:val="red"/>
            <w:rPrChange w:id="759" w:author="Muhammad Farasat Abbas" w:date="2024-03-20T11:07:00Z">
              <w:rPr/>
            </w:rPrChange>
          </w:rPr>
          <w:delText xml:space="preserve"> Relationship between reduced electric field (E/N) and electron mean energy (eV) with different ratios of CO</w:delText>
        </w:r>
        <w:r w:rsidRPr="00003171" w:rsidDel="00281B99">
          <w:rPr>
            <w:highlight w:val="red"/>
            <w:vertAlign w:val="subscript"/>
            <w:rPrChange w:id="760" w:author="Muhammad Farasat Abbas" w:date="2024-03-20T11:07:00Z">
              <w:rPr>
                <w:vertAlign w:val="subscript"/>
              </w:rPr>
            </w:rPrChange>
          </w:rPr>
          <w:delText>2</w:delText>
        </w:r>
        <w:r w:rsidRPr="00003171" w:rsidDel="00281B99">
          <w:rPr>
            <w:highlight w:val="red"/>
            <w:rPrChange w:id="761" w:author="Muhammad Farasat Abbas" w:date="2024-03-20T11:07:00Z">
              <w:rPr/>
            </w:rPrChange>
          </w:rPr>
          <w:delText xml:space="preserve"> and O</w:delText>
        </w:r>
        <w:r w:rsidRPr="00003171" w:rsidDel="00281B99">
          <w:rPr>
            <w:highlight w:val="red"/>
            <w:vertAlign w:val="subscript"/>
            <w:rPrChange w:id="762" w:author="Muhammad Farasat Abbas" w:date="2024-03-20T11:07:00Z">
              <w:rPr>
                <w:vertAlign w:val="subscript"/>
              </w:rPr>
            </w:rPrChange>
          </w:rPr>
          <w:delText>2</w:delText>
        </w:r>
      </w:del>
    </w:p>
    <w:p w14:paraId="05AA6BF7" w14:textId="4CC01F37" w:rsidR="000A339C" w:rsidRPr="00003171" w:rsidDel="00281B99" w:rsidRDefault="000A339C" w:rsidP="00183BE4">
      <w:pPr>
        <w:pStyle w:val="Heading2"/>
        <w:rPr>
          <w:del w:id="763" w:author="Tahir Nisar" w:date="2024-03-22T17:42:00Z"/>
          <w:highlight w:val="red"/>
          <w:rPrChange w:id="764" w:author="Muhammad Farasat Abbas" w:date="2024-03-20T11:07:00Z">
            <w:rPr>
              <w:del w:id="765" w:author="Tahir Nisar" w:date="2024-03-22T17:42:00Z"/>
            </w:rPr>
          </w:rPrChange>
        </w:rPr>
      </w:pPr>
      <w:del w:id="766" w:author="Tahir Nisar" w:date="2024-03-22T17:42:00Z">
        <w:r w:rsidRPr="00003171" w:rsidDel="00281B99">
          <w:rPr>
            <w:highlight w:val="red"/>
            <w:rPrChange w:id="767" w:author="Muhammad Farasat Abbas" w:date="2024-03-20T11:07:00Z">
              <w:rPr/>
            </w:rPrChange>
          </w:rPr>
          <w:delText>2.2 Diffusion coefficient and reduced electric field</w:delText>
        </w:r>
      </w:del>
    </w:p>
    <w:p w14:paraId="75FC9BF9" w14:textId="1F652DAB" w:rsidR="000A339C" w:rsidRPr="00003171" w:rsidDel="00281B99" w:rsidRDefault="000A339C" w:rsidP="000A73A2">
      <w:pPr>
        <w:pStyle w:val="Text"/>
        <w:rPr>
          <w:del w:id="768" w:author="Tahir Nisar" w:date="2024-03-22T17:42:00Z"/>
          <w:highlight w:val="red"/>
          <w:rPrChange w:id="769" w:author="Muhammad Farasat Abbas" w:date="2024-03-20T11:07:00Z">
            <w:rPr>
              <w:del w:id="770" w:author="Tahir Nisar" w:date="2024-03-22T17:42:00Z"/>
            </w:rPr>
          </w:rPrChange>
        </w:rPr>
      </w:pPr>
      <w:del w:id="771" w:author="Tahir Nisar" w:date="2024-03-22T17:42:00Z">
        <w:r w:rsidRPr="00003171" w:rsidDel="00281B99">
          <w:rPr>
            <w:highlight w:val="red"/>
            <w:rPrChange w:id="772" w:author="Muhammad Farasat Abbas" w:date="2024-03-20T11:07:00Z">
              <w:rPr/>
            </w:rPrChange>
          </w:rPr>
          <w:delText>Figure 2 depicts the relationship graph of the diffusion coefficient multiplied by the gas number density and the reduced electric field of a CO</w:delText>
        </w:r>
        <w:r w:rsidRPr="00003171" w:rsidDel="00281B99">
          <w:rPr>
            <w:highlight w:val="red"/>
            <w:vertAlign w:val="subscript"/>
            <w:rPrChange w:id="773" w:author="Muhammad Farasat Abbas" w:date="2024-03-20T11:07:00Z">
              <w:rPr>
                <w:vertAlign w:val="subscript"/>
              </w:rPr>
            </w:rPrChange>
          </w:rPr>
          <w:delText>2</w:delText>
        </w:r>
        <w:r w:rsidRPr="00003171" w:rsidDel="00281B99">
          <w:rPr>
            <w:highlight w:val="red"/>
            <w:rPrChange w:id="774" w:author="Muhammad Farasat Abbas" w:date="2024-03-20T11:07:00Z">
              <w:rPr/>
            </w:rPrChange>
          </w:rPr>
          <w:delText>/O</w:delText>
        </w:r>
        <w:r w:rsidRPr="00003171" w:rsidDel="00281B99">
          <w:rPr>
            <w:highlight w:val="red"/>
            <w:vertAlign w:val="subscript"/>
            <w:rPrChange w:id="775" w:author="Muhammad Farasat Abbas" w:date="2024-03-20T11:07:00Z">
              <w:rPr>
                <w:vertAlign w:val="subscript"/>
              </w:rPr>
            </w:rPrChange>
          </w:rPr>
          <w:delText>2</w:delText>
        </w:r>
        <w:r w:rsidRPr="00003171" w:rsidDel="00281B99">
          <w:rPr>
            <w:highlight w:val="red"/>
            <w:rPrChange w:id="776" w:author="Muhammad Farasat Abbas" w:date="2024-03-20T11:07:00Z">
              <w:rPr/>
            </w:rPrChange>
          </w:rPr>
          <w:delText xml:space="preserve"> mixture at 300 K. According to the graph, the diffusion coefficient is increasing in relation to the reduced electric field (E/N). The upward trend indicates that increasing the O</w:delText>
        </w:r>
        <w:r w:rsidRPr="00003171" w:rsidDel="00281B99">
          <w:rPr>
            <w:highlight w:val="red"/>
            <w:vertAlign w:val="subscript"/>
            <w:rPrChange w:id="777" w:author="Muhammad Farasat Abbas" w:date="2024-03-20T11:07:00Z">
              <w:rPr>
                <w:vertAlign w:val="subscript"/>
              </w:rPr>
            </w:rPrChange>
          </w:rPr>
          <w:delText>2</w:delText>
        </w:r>
        <w:r w:rsidRPr="00003171" w:rsidDel="00281B99">
          <w:rPr>
            <w:highlight w:val="red"/>
            <w:rPrChange w:id="778" w:author="Muhammad Farasat Abbas" w:date="2024-03-20T11:07:00Z">
              <w:rPr/>
            </w:rPrChange>
          </w:rPr>
          <w:delText xml:space="preserve"> content of the CO</w:delText>
        </w:r>
        <w:r w:rsidRPr="00003171" w:rsidDel="00281B99">
          <w:rPr>
            <w:highlight w:val="red"/>
            <w:vertAlign w:val="subscript"/>
            <w:rPrChange w:id="779" w:author="Muhammad Farasat Abbas" w:date="2024-03-20T11:07:00Z">
              <w:rPr>
                <w:vertAlign w:val="subscript"/>
              </w:rPr>
            </w:rPrChange>
          </w:rPr>
          <w:delText>2</w:delText>
        </w:r>
        <w:r w:rsidRPr="00003171" w:rsidDel="00281B99">
          <w:rPr>
            <w:highlight w:val="red"/>
            <w:rPrChange w:id="780" w:author="Muhammad Farasat Abbas" w:date="2024-03-20T11:07:00Z">
              <w:rPr/>
            </w:rPrChange>
          </w:rPr>
          <w:delText>/O</w:delText>
        </w:r>
        <w:r w:rsidRPr="00003171" w:rsidDel="00281B99">
          <w:rPr>
            <w:highlight w:val="red"/>
            <w:vertAlign w:val="subscript"/>
            <w:rPrChange w:id="781" w:author="Muhammad Farasat Abbas" w:date="2024-03-20T11:07:00Z">
              <w:rPr>
                <w:vertAlign w:val="subscript"/>
              </w:rPr>
            </w:rPrChange>
          </w:rPr>
          <w:delText>2</w:delText>
        </w:r>
        <w:r w:rsidRPr="00003171" w:rsidDel="00281B99">
          <w:rPr>
            <w:highlight w:val="red"/>
            <w:rPrChange w:id="782" w:author="Muhammad Farasat Abbas" w:date="2024-03-20T11:07:00Z">
              <w:rPr/>
            </w:rPrChange>
          </w:rPr>
          <w:delText xml:space="preserve"> mixture increases the mean free path of electrons. This will increase the electron avalanche process, and as a result the streamer formation will increase </w:delText>
        </w:r>
        <w:r w:rsidRPr="00003171" w:rsidDel="00281B99">
          <w:rPr>
            <w:highlight w:val="red"/>
            <w:rPrChange w:id="783" w:author="Muhammad Farasat Abbas" w:date="2024-03-20T11:07:00Z">
              <w:rPr/>
            </w:rPrChange>
          </w:rPr>
          <w:fldChar w:fldCharType="begin"/>
        </w:r>
        <w:r w:rsidRPr="00003171" w:rsidDel="00281B99">
          <w:rPr>
            <w:highlight w:val="red"/>
            <w:rPrChange w:id="784" w:author="Muhammad Farasat Abbas" w:date="2024-03-20T11:07:00Z">
              <w:rPr/>
            </w:rPrChange>
          </w:rPr>
          <w:delInstrText xml:space="preserve"> ADDIN EN.CITE &lt;EndNote&gt;&lt;Cite&gt;&lt;Author&gt;Grishkov&lt;/Author&gt;&lt;Year&gt;2020&lt;/Year&gt;&lt;RecNum&gt;23&lt;/RecNum&gt;&lt;DisplayText&gt;[18]&lt;/DisplayText&gt;&lt;record&gt;&lt;rec-number&gt;23&lt;/rec-number&gt;&lt;foreign-keys&gt;&lt;key app="EN" db-id="r05xs095xr9rs7e0esa5sw55rz0ztxw9drz9" timestamp="1704474124"&gt;23&lt;/key&gt;&lt;/foreign-keys&gt;&lt;ref-type name="Journal Article"&gt;17&lt;/ref-type&gt;&lt;contributors&gt;&lt;authors&gt;&lt;author&gt;Grishkov, AA&lt;/author&gt;&lt;author&gt;Korolev, YD&lt;/author&gt;&lt;author&gt;Shklyaev, VA&lt;/author&gt;&lt;/authors&gt;&lt;/contributors&gt;&lt;titles&gt;&lt;title&gt;Monte Carlo simulation for development of electron avalanches in nitrogen at moderate and high reduced electric field&lt;/title&gt;&lt;secondary-title&gt;Physics of Plasmas&lt;/secondary-title&gt;&lt;/titles&gt;&lt;periodical&gt;&lt;full-title&gt;Physics of Plasmas&lt;/full-title&gt;&lt;/periodical&gt;&lt;volume&gt;27&lt;/volume&gt;&lt;number&gt;10&lt;/number&gt;&lt;dates&gt;&lt;year&gt;2020&lt;/year&gt;&lt;/dates&gt;&lt;isbn&gt;1070-664X&lt;/isbn&gt;&lt;urls&gt;&lt;/urls&gt;&lt;/record&gt;&lt;/Cite&gt;&lt;/EndNote&gt;</w:delInstrText>
        </w:r>
        <w:r w:rsidRPr="00003171" w:rsidDel="00281B99">
          <w:rPr>
            <w:highlight w:val="red"/>
            <w:rPrChange w:id="785" w:author="Muhammad Farasat Abbas" w:date="2024-03-20T11:07:00Z">
              <w:rPr/>
            </w:rPrChange>
          </w:rPr>
          <w:fldChar w:fldCharType="separate"/>
        </w:r>
        <w:r w:rsidRPr="00003171" w:rsidDel="00281B99">
          <w:rPr>
            <w:noProof/>
            <w:highlight w:val="red"/>
            <w:rPrChange w:id="786" w:author="Muhammad Farasat Abbas" w:date="2024-03-20T11:07:00Z">
              <w:rPr>
                <w:noProof/>
              </w:rPr>
            </w:rPrChange>
          </w:rPr>
          <w:delText>[18]</w:delText>
        </w:r>
        <w:r w:rsidRPr="00003171" w:rsidDel="00281B99">
          <w:rPr>
            <w:highlight w:val="red"/>
            <w:rPrChange w:id="787" w:author="Muhammad Farasat Abbas" w:date="2024-03-20T11:07:00Z">
              <w:rPr/>
            </w:rPrChange>
          </w:rPr>
          <w:fldChar w:fldCharType="end"/>
        </w:r>
        <w:r w:rsidRPr="00003171" w:rsidDel="00281B99">
          <w:rPr>
            <w:highlight w:val="red"/>
            <w:rPrChange w:id="788" w:author="Muhammad Farasat Abbas" w:date="2024-03-20T11:07:00Z">
              <w:rPr/>
            </w:rPrChange>
          </w:rPr>
          <w:delText>. On the other hand, by increasing the amount of CO</w:delText>
        </w:r>
        <w:r w:rsidRPr="00003171" w:rsidDel="00281B99">
          <w:rPr>
            <w:highlight w:val="red"/>
            <w:vertAlign w:val="subscript"/>
            <w:rPrChange w:id="789" w:author="Muhammad Farasat Abbas" w:date="2024-03-20T11:07:00Z">
              <w:rPr>
                <w:vertAlign w:val="subscript"/>
              </w:rPr>
            </w:rPrChange>
          </w:rPr>
          <w:delText>2</w:delText>
        </w:r>
        <w:r w:rsidRPr="00003171" w:rsidDel="00281B99">
          <w:rPr>
            <w:highlight w:val="red"/>
            <w:rPrChange w:id="790" w:author="Muhammad Farasat Abbas" w:date="2024-03-20T11:07:00Z">
              <w:rPr/>
            </w:rPrChange>
          </w:rPr>
          <w:delText xml:space="preserve"> in the gas mixture, the diffusion coefficient will decrease. The higher atomic mass of CO</w:delText>
        </w:r>
        <w:r w:rsidRPr="00003171" w:rsidDel="00281B99">
          <w:rPr>
            <w:highlight w:val="red"/>
            <w:vertAlign w:val="subscript"/>
            <w:rPrChange w:id="791" w:author="Muhammad Farasat Abbas" w:date="2024-03-20T11:07:00Z">
              <w:rPr>
                <w:vertAlign w:val="subscript"/>
              </w:rPr>
            </w:rPrChange>
          </w:rPr>
          <w:delText>2</w:delText>
        </w:r>
        <w:r w:rsidRPr="00003171" w:rsidDel="00281B99">
          <w:rPr>
            <w:highlight w:val="red"/>
            <w:rPrChange w:id="792" w:author="Muhammad Farasat Abbas" w:date="2024-03-20T11:07:00Z">
              <w:rPr/>
            </w:rPrChange>
          </w:rPr>
          <w:delText xml:space="preserve"> makes it a heavier gas as compared with O</w:delText>
        </w:r>
        <w:r w:rsidRPr="00003171" w:rsidDel="00281B99">
          <w:rPr>
            <w:highlight w:val="red"/>
            <w:vertAlign w:val="subscript"/>
            <w:rPrChange w:id="793" w:author="Muhammad Farasat Abbas" w:date="2024-03-20T11:07:00Z">
              <w:rPr>
                <w:vertAlign w:val="subscript"/>
              </w:rPr>
            </w:rPrChange>
          </w:rPr>
          <w:delText>2</w:delText>
        </w:r>
        <w:r w:rsidRPr="00003171" w:rsidDel="00281B99">
          <w:rPr>
            <w:highlight w:val="red"/>
            <w:rPrChange w:id="794" w:author="Muhammad Farasat Abbas" w:date="2024-03-20T11:07:00Z">
              <w:rPr/>
            </w:rPrChange>
          </w:rPr>
          <w:delText>. Hence, reducing the CO</w:delText>
        </w:r>
        <w:r w:rsidRPr="00003171" w:rsidDel="00281B99">
          <w:rPr>
            <w:highlight w:val="red"/>
            <w:vertAlign w:val="subscript"/>
            <w:rPrChange w:id="795" w:author="Muhammad Farasat Abbas" w:date="2024-03-20T11:07:00Z">
              <w:rPr>
                <w:vertAlign w:val="subscript"/>
              </w:rPr>
            </w:rPrChange>
          </w:rPr>
          <w:delText>2</w:delText>
        </w:r>
        <w:r w:rsidRPr="00003171" w:rsidDel="00281B99">
          <w:rPr>
            <w:highlight w:val="red"/>
            <w:rPrChange w:id="796" w:author="Muhammad Farasat Abbas" w:date="2024-03-20T11:07:00Z">
              <w:rPr/>
            </w:rPrChange>
          </w:rPr>
          <w:delText xml:space="preserve"> concentration will increase the diffusion coefficient of the gas mixture.</w:delText>
        </w:r>
      </w:del>
    </w:p>
    <w:p w14:paraId="76F896F7" w14:textId="17F0AE61" w:rsidR="000A339C" w:rsidRPr="00003171" w:rsidDel="00281B99" w:rsidRDefault="000A339C" w:rsidP="00392B6D">
      <w:pPr>
        <w:pStyle w:val="Figure"/>
        <w:rPr>
          <w:del w:id="797" w:author="Tahir Nisar" w:date="2024-03-22T17:42:00Z"/>
          <w:highlight w:val="red"/>
          <w:rPrChange w:id="798" w:author="Muhammad Farasat Abbas" w:date="2024-03-20T11:07:00Z">
            <w:rPr>
              <w:del w:id="799" w:author="Tahir Nisar" w:date="2024-03-22T17:42:00Z"/>
            </w:rPr>
          </w:rPrChange>
        </w:rPr>
      </w:pPr>
      <w:del w:id="800" w:author="Tahir Nisar" w:date="2024-03-22T17:42:00Z">
        <w:r w:rsidRPr="00003171" w:rsidDel="00281B99">
          <w:rPr>
            <w:noProof/>
            <w:highlight w:val="red"/>
            <w:lang w:val="en-GB" w:eastAsia="en-GB"/>
            <w:rPrChange w:id="801" w:author="Muhammad Farasat Abbas" w:date="2024-03-20T11:07:00Z">
              <w:rPr>
                <w:noProof/>
                <w:lang w:val="en-GB" w:eastAsia="en-GB"/>
              </w:rPr>
            </w:rPrChange>
          </w:rPr>
          <w:drawing>
            <wp:inline distT="0" distB="0" distL="0" distR="0" wp14:anchorId="5B1BAD07" wp14:editId="5C0A8419">
              <wp:extent cx="3380253" cy="2448000"/>
              <wp:effectExtent l="0" t="0" r="0" b="0"/>
              <wp:docPr id="2" name="Picture 10" descr="C:\Users\Tahir Nisar\Desktop\Draft for the paper\Pictures\Results\Bolsig+\Diffusion coefficient\Diffusion coeffic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hir Nisar\Desktop\Draft for the paper\Pictures\Results\Bolsig+\Diffusion coefficient\Diffusion coefficent.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0253" cy="2448000"/>
                      </a:xfrm>
                      <a:prstGeom prst="rect">
                        <a:avLst/>
                      </a:prstGeom>
                      <a:noFill/>
                      <a:ln>
                        <a:noFill/>
                      </a:ln>
                    </pic:spPr>
                  </pic:pic>
                </a:graphicData>
              </a:graphic>
            </wp:inline>
          </w:drawing>
        </w:r>
      </w:del>
    </w:p>
    <w:p w14:paraId="39C47725" w14:textId="7A65E597" w:rsidR="000A339C" w:rsidRPr="00003171" w:rsidDel="00281B99" w:rsidRDefault="000A339C" w:rsidP="00ED1259">
      <w:pPr>
        <w:pStyle w:val="FigureCaption"/>
        <w:jc w:val="center"/>
        <w:rPr>
          <w:del w:id="802" w:author="Tahir Nisar" w:date="2024-03-22T17:42:00Z"/>
          <w:highlight w:val="red"/>
          <w:rPrChange w:id="803" w:author="Muhammad Farasat Abbas" w:date="2024-03-20T11:07:00Z">
            <w:rPr>
              <w:del w:id="804" w:author="Tahir Nisar" w:date="2024-03-22T17:42:00Z"/>
            </w:rPr>
          </w:rPrChange>
        </w:rPr>
      </w:pPr>
      <w:del w:id="805" w:author="Tahir Nisar" w:date="2024-03-22T17:42:00Z">
        <w:r w:rsidRPr="00003171" w:rsidDel="00281B99">
          <w:rPr>
            <w:b/>
            <w:highlight w:val="red"/>
            <w:rPrChange w:id="806" w:author="Muhammad Farasat Abbas" w:date="2024-03-20T11:07:00Z">
              <w:rPr>
                <w:b/>
              </w:rPr>
            </w:rPrChange>
          </w:rPr>
          <w:delText xml:space="preserve">Figure </w:delText>
        </w:r>
        <w:r w:rsidRPr="00003171" w:rsidDel="00281B99">
          <w:rPr>
            <w:b/>
            <w:highlight w:val="red"/>
            <w:rPrChange w:id="807" w:author="Muhammad Farasat Abbas" w:date="2024-03-20T11:07:00Z">
              <w:rPr>
                <w:b/>
              </w:rPr>
            </w:rPrChange>
          </w:rPr>
          <w:fldChar w:fldCharType="begin"/>
        </w:r>
        <w:r w:rsidRPr="00003171" w:rsidDel="00281B99">
          <w:rPr>
            <w:b/>
            <w:highlight w:val="red"/>
            <w:rPrChange w:id="808" w:author="Muhammad Farasat Abbas" w:date="2024-03-20T11:07:00Z">
              <w:rPr>
                <w:b/>
              </w:rPr>
            </w:rPrChange>
          </w:rPr>
          <w:delInstrText xml:space="preserve"> SEQ Figure \* ARABIC </w:delInstrText>
        </w:r>
        <w:r w:rsidRPr="00003171" w:rsidDel="00281B99">
          <w:rPr>
            <w:b/>
            <w:highlight w:val="red"/>
            <w:rPrChange w:id="809" w:author="Muhammad Farasat Abbas" w:date="2024-03-20T11:07:00Z">
              <w:rPr>
                <w:b/>
              </w:rPr>
            </w:rPrChange>
          </w:rPr>
          <w:fldChar w:fldCharType="separate"/>
        </w:r>
        <w:r w:rsidR="00EC1EA7" w:rsidRPr="00003171" w:rsidDel="00281B99">
          <w:rPr>
            <w:b/>
            <w:noProof/>
            <w:highlight w:val="red"/>
            <w:rPrChange w:id="810" w:author="Muhammad Farasat Abbas" w:date="2024-03-20T11:07:00Z">
              <w:rPr>
                <w:b/>
                <w:noProof/>
              </w:rPr>
            </w:rPrChange>
          </w:rPr>
          <w:delText>2</w:delText>
        </w:r>
        <w:r w:rsidRPr="00003171" w:rsidDel="00281B99">
          <w:rPr>
            <w:b/>
            <w:highlight w:val="red"/>
            <w:rPrChange w:id="811" w:author="Muhammad Farasat Abbas" w:date="2024-03-20T11:07:00Z">
              <w:rPr>
                <w:b/>
              </w:rPr>
            </w:rPrChange>
          </w:rPr>
          <w:fldChar w:fldCharType="end"/>
        </w:r>
        <w:r w:rsidRPr="00003171" w:rsidDel="00281B99">
          <w:rPr>
            <w:b/>
            <w:highlight w:val="red"/>
            <w:rPrChange w:id="812" w:author="Muhammad Farasat Abbas" w:date="2024-03-20T11:07:00Z">
              <w:rPr>
                <w:b/>
              </w:rPr>
            </w:rPrChange>
          </w:rPr>
          <w:delText>.</w:delText>
        </w:r>
        <w:r w:rsidRPr="00003171" w:rsidDel="00281B99">
          <w:rPr>
            <w:highlight w:val="red"/>
            <w:rPrChange w:id="813" w:author="Muhammad Farasat Abbas" w:date="2024-03-20T11:07:00Z">
              <w:rPr/>
            </w:rPrChange>
          </w:rPr>
          <w:delText xml:space="preserve"> Longitudinal diffusion coefficient with different CO</w:delText>
        </w:r>
        <w:r w:rsidRPr="00003171" w:rsidDel="00281B99">
          <w:rPr>
            <w:highlight w:val="red"/>
            <w:vertAlign w:val="subscript"/>
            <w:rPrChange w:id="814" w:author="Muhammad Farasat Abbas" w:date="2024-03-20T11:07:00Z">
              <w:rPr>
                <w:vertAlign w:val="subscript"/>
              </w:rPr>
            </w:rPrChange>
          </w:rPr>
          <w:delText>2</w:delText>
        </w:r>
        <w:r w:rsidRPr="00003171" w:rsidDel="00281B99">
          <w:rPr>
            <w:highlight w:val="red"/>
            <w:rPrChange w:id="815" w:author="Muhammad Farasat Abbas" w:date="2024-03-20T11:07:00Z">
              <w:rPr/>
            </w:rPrChange>
          </w:rPr>
          <w:delText xml:space="preserve"> and O</w:delText>
        </w:r>
        <w:r w:rsidRPr="00003171" w:rsidDel="00281B99">
          <w:rPr>
            <w:highlight w:val="red"/>
            <w:vertAlign w:val="subscript"/>
            <w:rPrChange w:id="816" w:author="Muhammad Farasat Abbas" w:date="2024-03-20T11:07:00Z">
              <w:rPr>
                <w:vertAlign w:val="subscript"/>
              </w:rPr>
            </w:rPrChange>
          </w:rPr>
          <w:delText>2</w:delText>
        </w:r>
        <w:r w:rsidRPr="00003171" w:rsidDel="00281B99">
          <w:rPr>
            <w:highlight w:val="red"/>
            <w:rPrChange w:id="817" w:author="Muhammad Farasat Abbas" w:date="2024-03-20T11:07:00Z">
              <w:rPr/>
            </w:rPrChange>
          </w:rPr>
          <w:delText xml:space="preserve"> ratios</w:delText>
        </w:r>
      </w:del>
    </w:p>
    <w:p w14:paraId="411B9232" w14:textId="6DFE71F4" w:rsidR="000A339C" w:rsidRPr="00003171" w:rsidDel="00281B99" w:rsidRDefault="000A339C" w:rsidP="001B5A77">
      <w:pPr>
        <w:pStyle w:val="Heading2"/>
        <w:rPr>
          <w:del w:id="818" w:author="Tahir Nisar" w:date="2024-03-22T17:42:00Z"/>
          <w:highlight w:val="red"/>
          <w:rPrChange w:id="819" w:author="Muhammad Farasat Abbas" w:date="2024-03-20T11:07:00Z">
            <w:rPr>
              <w:del w:id="820" w:author="Tahir Nisar" w:date="2024-03-22T17:42:00Z"/>
            </w:rPr>
          </w:rPrChange>
        </w:rPr>
      </w:pPr>
      <w:del w:id="821" w:author="Tahir Nisar" w:date="2024-03-22T17:42:00Z">
        <w:r w:rsidRPr="00003171" w:rsidDel="00281B99">
          <w:rPr>
            <w:highlight w:val="red"/>
            <w:rPrChange w:id="822" w:author="Muhammad Farasat Abbas" w:date="2024-03-20T11:07:00Z">
              <w:rPr/>
            </w:rPrChange>
          </w:rPr>
          <w:delText xml:space="preserve">2.3 Electron mobility and reduced electric field </w:delText>
        </w:r>
      </w:del>
    </w:p>
    <w:p w14:paraId="59C45424" w14:textId="19FCA360" w:rsidR="000A339C" w:rsidRPr="00003171" w:rsidDel="00281B99" w:rsidRDefault="000A339C" w:rsidP="003B42C0">
      <w:pPr>
        <w:pStyle w:val="Text"/>
        <w:rPr>
          <w:del w:id="823" w:author="Tahir Nisar" w:date="2024-03-22T17:42:00Z"/>
          <w:highlight w:val="red"/>
          <w:rPrChange w:id="824" w:author="Muhammad Farasat Abbas" w:date="2024-03-20T11:07:00Z">
            <w:rPr>
              <w:del w:id="825" w:author="Tahir Nisar" w:date="2024-03-22T17:42:00Z"/>
            </w:rPr>
          </w:rPrChange>
        </w:rPr>
      </w:pPr>
      <w:del w:id="826" w:author="Tahir Nisar" w:date="2024-03-22T17:42:00Z">
        <w:r w:rsidRPr="00003171" w:rsidDel="00281B99">
          <w:rPr>
            <w:highlight w:val="red"/>
            <w:rPrChange w:id="827" w:author="Muhammad Farasat Abbas" w:date="2024-03-20T11:07:00Z">
              <w:rPr/>
            </w:rPrChange>
          </w:rPr>
          <w:delText xml:space="preserve">The graph of electron mobility and the reduced electric field is shown in figure 3. From the graph, the electron mobility shows the same trend as in the case of longitudinal diffusion of the gas. At low reduced electric field below 100 Td, the electron mobility of a gas mixture shows an upward trend. At lower energy levels, the electrons experience less collision reactions with other gas molecules, and due to this reason, their mobility increases </w:delText>
        </w:r>
        <w:r w:rsidRPr="00003171" w:rsidDel="00281B99">
          <w:rPr>
            <w:highlight w:val="red"/>
            <w:rPrChange w:id="828" w:author="Muhammad Farasat Abbas" w:date="2024-03-20T11:07:00Z">
              <w:rPr/>
            </w:rPrChange>
          </w:rPr>
          <w:fldChar w:fldCharType="begin"/>
        </w:r>
        <w:r w:rsidRPr="00003171" w:rsidDel="00281B99">
          <w:rPr>
            <w:highlight w:val="red"/>
            <w:rPrChange w:id="829" w:author="Muhammad Farasat Abbas" w:date="2024-03-20T11:07:00Z">
              <w:rPr/>
            </w:rPrChange>
          </w:rPr>
          <w:delInstrText xml:space="preserve"> ADDIN EN.CITE &lt;EndNote&gt;&lt;Cite&gt;&lt;Author&gt;Esposito&lt;/Author&gt;&lt;Year&gt;2017&lt;/Year&gt;&lt;RecNum&gt;24&lt;/RecNum&gt;&lt;DisplayText&gt;[19]&lt;/DisplayText&gt;&lt;record&gt;&lt;rec-number&gt;24&lt;/rec-number&gt;&lt;foreign-keys&gt;&lt;key app="EN" db-id="r05xs095xr9rs7e0esa5sw55rz0ztxw9drz9" timestamp="1704474413"&gt;24&lt;/key&gt;&lt;/foreign-keys&gt;&lt;ref-type name="Journal Article"&gt;17&lt;/ref-type&gt;&lt;contributors&gt;&lt;authors&gt;&lt;author&gt;Esposito, F&lt;/author&gt;&lt;author&gt;Armenise, I&lt;/author&gt;&lt;/authors&gt;&lt;/contributors&gt;&lt;titles&gt;&lt;title&gt;Reactive, inelastic, and dissociation processes in collisions of atomic oxygen with molecular nitrogen&lt;/title&gt;&lt;secondary-title&gt;The Journal of Physical Chemistry A&lt;/secondary-title&gt;&lt;/titles&gt;&lt;periodical&gt;&lt;full-title&gt;The Journal of Physical Chemistry A&lt;/full-title&gt;&lt;/periodical&gt;&lt;pages&gt;6211-6219&lt;/pages&gt;&lt;volume&gt;121&lt;/volume&gt;&lt;number&gt;33&lt;/number&gt;&lt;dates&gt;&lt;year&gt;2017&lt;/year&gt;&lt;/dates&gt;&lt;isbn&gt;1089-5639&lt;/isbn&gt;&lt;urls&gt;&lt;/urls&gt;&lt;/record&gt;&lt;/Cite&gt;&lt;/EndNote&gt;</w:delInstrText>
        </w:r>
        <w:r w:rsidRPr="00003171" w:rsidDel="00281B99">
          <w:rPr>
            <w:highlight w:val="red"/>
            <w:rPrChange w:id="830" w:author="Muhammad Farasat Abbas" w:date="2024-03-20T11:07:00Z">
              <w:rPr/>
            </w:rPrChange>
          </w:rPr>
          <w:fldChar w:fldCharType="separate"/>
        </w:r>
        <w:r w:rsidRPr="00003171" w:rsidDel="00281B99">
          <w:rPr>
            <w:noProof/>
            <w:highlight w:val="red"/>
            <w:rPrChange w:id="831" w:author="Muhammad Farasat Abbas" w:date="2024-03-20T11:07:00Z">
              <w:rPr>
                <w:noProof/>
              </w:rPr>
            </w:rPrChange>
          </w:rPr>
          <w:delText>[19]</w:delText>
        </w:r>
        <w:r w:rsidRPr="00003171" w:rsidDel="00281B99">
          <w:rPr>
            <w:highlight w:val="red"/>
            <w:rPrChange w:id="832" w:author="Muhammad Farasat Abbas" w:date="2024-03-20T11:07:00Z">
              <w:rPr/>
            </w:rPrChange>
          </w:rPr>
          <w:fldChar w:fldCharType="end"/>
        </w:r>
        <w:r w:rsidRPr="00003171" w:rsidDel="00281B99">
          <w:rPr>
            <w:highlight w:val="red"/>
            <w:rPrChange w:id="833" w:author="Muhammad Farasat Abbas" w:date="2024-03-20T11:07:00Z">
              <w:rPr/>
            </w:rPrChange>
          </w:rPr>
          <w:delText>. At higher energy levels, the electron mobility increases. The electrons gain more energy at higher energy levels, and hence their average speed will increase. The gain in electron speed will also tend to increase the average collision rate, and due to this reason, the electron mobility reduces at higher energy levels. The ionization collision cross section of CO</w:delText>
        </w:r>
        <w:r w:rsidRPr="00003171" w:rsidDel="00281B99">
          <w:rPr>
            <w:highlight w:val="red"/>
            <w:vertAlign w:val="subscript"/>
            <w:rPrChange w:id="834" w:author="Muhammad Farasat Abbas" w:date="2024-03-20T11:07:00Z">
              <w:rPr>
                <w:vertAlign w:val="subscript"/>
              </w:rPr>
            </w:rPrChange>
          </w:rPr>
          <w:delText>2</w:delText>
        </w:r>
        <w:r w:rsidRPr="00003171" w:rsidDel="00281B99">
          <w:rPr>
            <w:highlight w:val="red"/>
            <w:rPrChange w:id="835" w:author="Muhammad Farasat Abbas" w:date="2024-03-20T11:07:00Z">
              <w:rPr/>
            </w:rPrChange>
          </w:rPr>
          <w:delText xml:space="preserve"> is lower than O</w:delText>
        </w:r>
        <w:r w:rsidRPr="00003171" w:rsidDel="00281B99">
          <w:rPr>
            <w:highlight w:val="red"/>
            <w:vertAlign w:val="subscript"/>
            <w:rPrChange w:id="836" w:author="Muhammad Farasat Abbas" w:date="2024-03-20T11:07:00Z">
              <w:rPr>
                <w:vertAlign w:val="subscript"/>
              </w:rPr>
            </w:rPrChange>
          </w:rPr>
          <w:delText>2</w:delText>
        </w:r>
        <w:r w:rsidRPr="00003171" w:rsidDel="00281B99">
          <w:rPr>
            <w:highlight w:val="red"/>
            <w:rPrChange w:id="837" w:author="Muhammad Farasat Abbas" w:date="2024-03-20T11:07:00Z">
              <w:rPr/>
            </w:rPrChange>
          </w:rPr>
          <w:delText xml:space="preserve"> at a specific value of energy, and CO</w:delText>
        </w:r>
        <w:r w:rsidRPr="00003171" w:rsidDel="00281B99">
          <w:rPr>
            <w:highlight w:val="red"/>
            <w:vertAlign w:val="subscript"/>
            <w:rPrChange w:id="838" w:author="Muhammad Farasat Abbas" w:date="2024-03-20T11:07:00Z">
              <w:rPr>
                <w:vertAlign w:val="subscript"/>
              </w:rPr>
            </w:rPrChange>
          </w:rPr>
          <w:delText>2</w:delText>
        </w:r>
        <w:r w:rsidRPr="00003171" w:rsidDel="00281B99">
          <w:rPr>
            <w:highlight w:val="red"/>
            <w:rPrChange w:id="839" w:author="Muhammad Farasat Abbas" w:date="2024-03-20T11:07:00Z">
              <w:rPr/>
            </w:rPrChange>
          </w:rPr>
          <w:delText xml:space="preserve"> is heavier than O</w:delText>
        </w:r>
        <w:r w:rsidRPr="00003171" w:rsidDel="00281B99">
          <w:rPr>
            <w:highlight w:val="red"/>
            <w:vertAlign w:val="subscript"/>
            <w:rPrChange w:id="840" w:author="Muhammad Farasat Abbas" w:date="2024-03-20T11:07:00Z">
              <w:rPr>
                <w:vertAlign w:val="subscript"/>
              </w:rPr>
            </w:rPrChange>
          </w:rPr>
          <w:delText>2</w:delText>
        </w:r>
        <w:r w:rsidRPr="00003171" w:rsidDel="00281B99">
          <w:rPr>
            <w:highlight w:val="red"/>
            <w:rPrChange w:id="841" w:author="Muhammad Farasat Abbas" w:date="2024-03-20T11:07:00Z">
              <w:rPr/>
            </w:rPrChange>
          </w:rPr>
          <w:delText xml:space="preserve"> </w:delText>
        </w:r>
        <w:r w:rsidRPr="00003171" w:rsidDel="00281B99">
          <w:rPr>
            <w:highlight w:val="red"/>
            <w:rPrChange w:id="842" w:author="Muhammad Farasat Abbas" w:date="2024-03-20T11:07:00Z">
              <w:rPr/>
            </w:rPrChange>
          </w:rPr>
          <w:fldChar w:fldCharType="begin"/>
        </w:r>
        <w:r w:rsidRPr="00003171" w:rsidDel="00281B99">
          <w:rPr>
            <w:highlight w:val="red"/>
            <w:rPrChange w:id="843"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sidRPr="00003171" w:rsidDel="00281B99">
          <w:rPr>
            <w:highlight w:val="red"/>
            <w:rPrChange w:id="844" w:author="Muhammad Farasat Abbas" w:date="2024-03-20T11:07:00Z">
              <w:rPr/>
            </w:rPrChange>
          </w:rPr>
          <w:fldChar w:fldCharType="separate"/>
        </w:r>
        <w:r w:rsidRPr="00003171" w:rsidDel="00281B99">
          <w:rPr>
            <w:noProof/>
            <w:highlight w:val="red"/>
            <w:rPrChange w:id="845" w:author="Muhammad Farasat Abbas" w:date="2024-03-20T11:07:00Z">
              <w:rPr>
                <w:noProof/>
              </w:rPr>
            </w:rPrChange>
          </w:rPr>
          <w:delText>[20]</w:delText>
        </w:r>
        <w:r w:rsidRPr="00003171" w:rsidDel="00281B99">
          <w:rPr>
            <w:highlight w:val="red"/>
            <w:rPrChange w:id="846" w:author="Muhammad Farasat Abbas" w:date="2024-03-20T11:07:00Z">
              <w:rPr/>
            </w:rPrChange>
          </w:rPr>
          <w:fldChar w:fldCharType="end"/>
        </w:r>
        <w:r w:rsidRPr="00003171" w:rsidDel="00281B99">
          <w:rPr>
            <w:highlight w:val="red"/>
            <w:rPrChange w:id="847" w:author="Muhammad Farasat Abbas" w:date="2024-03-20T11:07:00Z">
              <w:rPr/>
            </w:rPrChange>
          </w:rPr>
          <w:delText>. Hence, by increasing the O</w:delText>
        </w:r>
        <w:r w:rsidRPr="00003171" w:rsidDel="00281B99">
          <w:rPr>
            <w:highlight w:val="red"/>
            <w:vertAlign w:val="subscript"/>
            <w:rPrChange w:id="848" w:author="Muhammad Farasat Abbas" w:date="2024-03-20T11:07:00Z">
              <w:rPr>
                <w:vertAlign w:val="subscript"/>
              </w:rPr>
            </w:rPrChange>
          </w:rPr>
          <w:delText>2</w:delText>
        </w:r>
        <w:r w:rsidRPr="00003171" w:rsidDel="00281B99">
          <w:rPr>
            <w:highlight w:val="red"/>
            <w:rPrChange w:id="849" w:author="Muhammad Farasat Abbas" w:date="2024-03-20T11:07:00Z">
              <w:rPr/>
            </w:rPrChange>
          </w:rPr>
          <w:delText xml:space="preserve"> ratio the electron mobility value decreases with an increase in the reduced electric field value.</w:delText>
        </w:r>
      </w:del>
    </w:p>
    <w:p w14:paraId="5BDCC9F6" w14:textId="0247231A" w:rsidR="000A339C" w:rsidRPr="00003171" w:rsidDel="00281B99" w:rsidRDefault="000A339C" w:rsidP="007A2EC4">
      <w:pPr>
        <w:pStyle w:val="Figure"/>
        <w:rPr>
          <w:del w:id="850" w:author="Tahir Nisar" w:date="2024-03-22T17:42:00Z"/>
          <w:highlight w:val="red"/>
          <w:rPrChange w:id="851" w:author="Muhammad Farasat Abbas" w:date="2024-03-20T11:07:00Z">
            <w:rPr>
              <w:del w:id="852" w:author="Tahir Nisar" w:date="2024-03-22T17:42:00Z"/>
            </w:rPr>
          </w:rPrChange>
        </w:rPr>
      </w:pPr>
      <w:del w:id="853" w:author="Tahir Nisar" w:date="2024-03-22T17:42:00Z">
        <w:r w:rsidRPr="00003171" w:rsidDel="00281B99">
          <w:rPr>
            <w:noProof/>
            <w:highlight w:val="red"/>
            <w:lang w:val="en-GB" w:eastAsia="en-GB"/>
            <w:rPrChange w:id="854" w:author="Muhammad Farasat Abbas" w:date="2024-03-20T11:07:00Z">
              <w:rPr>
                <w:noProof/>
                <w:lang w:val="en-GB" w:eastAsia="en-GB"/>
              </w:rPr>
            </w:rPrChange>
          </w:rPr>
          <w:drawing>
            <wp:inline distT="0" distB="0" distL="0" distR="0" wp14:anchorId="0E493007" wp14:editId="28C446A6">
              <wp:extent cx="3297311" cy="2592000"/>
              <wp:effectExtent l="0" t="0" r="0" b="0"/>
              <wp:docPr id="3" name="Picture 11" descr="C:\Users\Tahir Nisar\Desktop\Draft for the paper\Pictures\Results\Bolsig+\Electron mobility\Electron mobil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hir Nisar\Desktop\Draft for the paper\Pictures\Results\Bolsig+\Electron mobility\Electron mobility.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7311" cy="2592000"/>
                      </a:xfrm>
                      <a:prstGeom prst="rect">
                        <a:avLst/>
                      </a:prstGeom>
                      <a:noFill/>
                      <a:ln>
                        <a:noFill/>
                      </a:ln>
                    </pic:spPr>
                  </pic:pic>
                </a:graphicData>
              </a:graphic>
            </wp:inline>
          </w:drawing>
        </w:r>
      </w:del>
    </w:p>
    <w:p w14:paraId="403CB6E3" w14:textId="6C4C07B4" w:rsidR="000A339C" w:rsidRPr="00003171" w:rsidDel="00281B99" w:rsidRDefault="000A339C" w:rsidP="00ED1259">
      <w:pPr>
        <w:pStyle w:val="FigureCaption"/>
        <w:jc w:val="center"/>
        <w:rPr>
          <w:del w:id="855" w:author="Tahir Nisar" w:date="2024-03-22T17:42:00Z"/>
          <w:highlight w:val="red"/>
          <w:rPrChange w:id="856" w:author="Muhammad Farasat Abbas" w:date="2024-03-20T11:07:00Z">
            <w:rPr>
              <w:del w:id="857" w:author="Tahir Nisar" w:date="2024-03-22T17:42:00Z"/>
            </w:rPr>
          </w:rPrChange>
        </w:rPr>
      </w:pPr>
      <w:del w:id="858" w:author="Tahir Nisar" w:date="2024-03-22T17:42:00Z">
        <w:r w:rsidRPr="00003171" w:rsidDel="00281B99">
          <w:rPr>
            <w:b/>
            <w:highlight w:val="red"/>
            <w:rPrChange w:id="859" w:author="Muhammad Farasat Abbas" w:date="2024-03-20T11:07:00Z">
              <w:rPr>
                <w:b/>
              </w:rPr>
            </w:rPrChange>
          </w:rPr>
          <w:delText xml:space="preserve">Figure </w:delText>
        </w:r>
        <w:r w:rsidRPr="00003171" w:rsidDel="00281B99">
          <w:rPr>
            <w:b/>
            <w:highlight w:val="red"/>
            <w:rPrChange w:id="860" w:author="Muhammad Farasat Abbas" w:date="2024-03-20T11:07:00Z">
              <w:rPr>
                <w:b/>
              </w:rPr>
            </w:rPrChange>
          </w:rPr>
          <w:fldChar w:fldCharType="begin"/>
        </w:r>
        <w:r w:rsidRPr="00003171" w:rsidDel="00281B99">
          <w:rPr>
            <w:b/>
            <w:highlight w:val="red"/>
            <w:rPrChange w:id="861" w:author="Muhammad Farasat Abbas" w:date="2024-03-20T11:07:00Z">
              <w:rPr>
                <w:b/>
              </w:rPr>
            </w:rPrChange>
          </w:rPr>
          <w:delInstrText xml:space="preserve"> SEQ Figure \* ARABIC </w:delInstrText>
        </w:r>
        <w:r w:rsidRPr="00003171" w:rsidDel="00281B99">
          <w:rPr>
            <w:b/>
            <w:highlight w:val="red"/>
            <w:rPrChange w:id="862" w:author="Muhammad Farasat Abbas" w:date="2024-03-20T11:07:00Z">
              <w:rPr>
                <w:b/>
              </w:rPr>
            </w:rPrChange>
          </w:rPr>
          <w:fldChar w:fldCharType="separate"/>
        </w:r>
        <w:r w:rsidR="00EC1EA7" w:rsidRPr="00003171" w:rsidDel="00281B99">
          <w:rPr>
            <w:b/>
            <w:noProof/>
            <w:highlight w:val="red"/>
            <w:rPrChange w:id="863" w:author="Muhammad Farasat Abbas" w:date="2024-03-20T11:07:00Z">
              <w:rPr>
                <w:b/>
                <w:noProof/>
              </w:rPr>
            </w:rPrChange>
          </w:rPr>
          <w:delText>3</w:delText>
        </w:r>
        <w:r w:rsidRPr="00003171" w:rsidDel="00281B99">
          <w:rPr>
            <w:b/>
            <w:highlight w:val="red"/>
            <w:rPrChange w:id="864" w:author="Muhammad Farasat Abbas" w:date="2024-03-20T11:07:00Z">
              <w:rPr>
                <w:b/>
              </w:rPr>
            </w:rPrChange>
          </w:rPr>
          <w:fldChar w:fldCharType="end"/>
        </w:r>
        <w:r w:rsidRPr="00003171" w:rsidDel="00281B99">
          <w:rPr>
            <w:b/>
            <w:highlight w:val="red"/>
            <w:rPrChange w:id="865" w:author="Muhammad Farasat Abbas" w:date="2024-03-20T11:07:00Z">
              <w:rPr>
                <w:b/>
              </w:rPr>
            </w:rPrChange>
          </w:rPr>
          <w:delText>.</w:delText>
        </w:r>
        <w:r w:rsidRPr="00003171" w:rsidDel="00281B99">
          <w:rPr>
            <w:highlight w:val="red"/>
            <w:rPrChange w:id="866" w:author="Muhammad Farasat Abbas" w:date="2024-03-20T11:07:00Z">
              <w:rPr/>
            </w:rPrChange>
          </w:rPr>
          <w:delText xml:space="preserve"> Electron mobility and reduced electric field</w:delText>
        </w:r>
      </w:del>
    </w:p>
    <w:p w14:paraId="7440F81B" w14:textId="4A11063E" w:rsidR="000A339C" w:rsidRPr="00003171" w:rsidDel="00281B99" w:rsidRDefault="000A339C" w:rsidP="00650C74">
      <w:pPr>
        <w:pStyle w:val="Heading2"/>
        <w:rPr>
          <w:del w:id="867" w:author="Tahir Nisar" w:date="2024-03-22T17:42:00Z"/>
          <w:highlight w:val="red"/>
          <w:rPrChange w:id="868" w:author="Muhammad Farasat Abbas" w:date="2024-03-20T11:07:00Z">
            <w:rPr>
              <w:del w:id="869" w:author="Tahir Nisar" w:date="2024-03-22T17:42:00Z"/>
            </w:rPr>
          </w:rPrChange>
        </w:rPr>
      </w:pPr>
      <w:del w:id="870" w:author="Tahir Nisar" w:date="2024-03-22T17:42:00Z">
        <w:r w:rsidRPr="00003171" w:rsidDel="00281B99">
          <w:rPr>
            <w:highlight w:val="red"/>
            <w:rPrChange w:id="871" w:author="Muhammad Farasat Abbas" w:date="2024-03-20T11:07:00Z">
              <w:rPr/>
            </w:rPrChange>
          </w:rPr>
          <w:delText xml:space="preserve">2.3 Reduced ionization, attachment coefficient and reduced electric field </w:delText>
        </w:r>
      </w:del>
    </w:p>
    <w:p w14:paraId="7B7B153F" w14:textId="0C99AB46" w:rsidR="000A339C" w:rsidRPr="00003171" w:rsidDel="00281B99" w:rsidRDefault="000A339C" w:rsidP="00650C74">
      <w:pPr>
        <w:pStyle w:val="Text"/>
        <w:rPr>
          <w:del w:id="872" w:author="Tahir Nisar" w:date="2024-03-22T17:42:00Z"/>
          <w:highlight w:val="red"/>
          <w:rPrChange w:id="873" w:author="Muhammad Farasat Abbas" w:date="2024-03-20T11:07:00Z">
            <w:rPr>
              <w:del w:id="874" w:author="Tahir Nisar" w:date="2024-03-22T17:42:00Z"/>
            </w:rPr>
          </w:rPrChange>
        </w:rPr>
      </w:pPr>
      <w:del w:id="875" w:author="Tahir Nisar" w:date="2024-03-22T17:42:00Z">
        <w:r w:rsidRPr="00003171" w:rsidDel="00281B99">
          <w:rPr>
            <w:highlight w:val="red"/>
            <w:rPrChange w:id="876" w:author="Muhammad Farasat Abbas" w:date="2024-03-20T11:07:00Z">
              <w:rPr/>
            </w:rPrChange>
          </w:rPr>
          <w:delText>The figure 4 shows the reduced ionization coefficient of the gas mixture and the reduced electric field. The reduced ionization coefficient (α/N) of a gas mixture is primarily determined by the gas mixture's composition. At a given energy level, O</w:delText>
        </w:r>
        <w:r w:rsidRPr="00003171" w:rsidDel="00281B99">
          <w:rPr>
            <w:highlight w:val="red"/>
            <w:vertAlign w:val="subscript"/>
            <w:rPrChange w:id="877" w:author="Muhammad Farasat Abbas" w:date="2024-03-20T11:07:00Z">
              <w:rPr>
                <w:vertAlign w:val="subscript"/>
              </w:rPr>
            </w:rPrChange>
          </w:rPr>
          <w:delText>2</w:delText>
        </w:r>
        <w:r w:rsidRPr="00003171" w:rsidDel="00281B99">
          <w:rPr>
            <w:highlight w:val="red"/>
            <w:rPrChange w:id="878" w:author="Muhammad Farasat Abbas" w:date="2024-03-20T11:07:00Z">
              <w:rPr/>
            </w:rPrChange>
          </w:rPr>
          <w:delText xml:space="preserve"> has a greater ionization cross-section than CO</w:delText>
        </w:r>
        <w:r w:rsidRPr="00003171" w:rsidDel="00281B99">
          <w:rPr>
            <w:highlight w:val="red"/>
            <w:vertAlign w:val="subscript"/>
            <w:rPrChange w:id="879" w:author="Muhammad Farasat Abbas" w:date="2024-03-20T11:07:00Z">
              <w:rPr>
                <w:vertAlign w:val="subscript"/>
              </w:rPr>
            </w:rPrChange>
          </w:rPr>
          <w:delText>2</w:delText>
        </w:r>
        <w:r w:rsidRPr="00003171" w:rsidDel="00281B99">
          <w:rPr>
            <w:highlight w:val="red"/>
            <w:rPrChange w:id="880" w:author="Muhammad Farasat Abbas" w:date="2024-03-20T11:07:00Z">
              <w:rPr/>
            </w:rPrChange>
          </w:rPr>
          <w:delText xml:space="preserve"> </w:delText>
        </w:r>
        <w:r w:rsidRPr="00003171" w:rsidDel="00281B99">
          <w:rPr>
            <w:highlight w:val="red"/>
            <w:rPrChange w:id="881" w:author="Muhammad Farasat Abbas" w:date="2024-03-20T11:07:00Z">
              <w:rPr/>
            </w:rPrChange>
          </w:rPr>
          <w:fldChar w:fldCharType="begin"/>
        </w:r>
        <w:r w:rsidRPr="00003171" w:rsidDel="00281B99">
          <w:rPr>
            <w:highlight w:val="red"/>
            <w:rPrChange w:id="882"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sidRPr="00003171" w:rsidDel="00281B99">
          <w:rPr>
            <w:highlight w:val="red"/>
            <w:rPrChange w:id="883" w:author="Muhammad Farasat Abbas" w:date="2024-03-20T11:07:00Z">
              <w:rPr/>
            </w:rPrChange>
          </w:rPr>
          <w:fldChar w:fldCharType="separate"/>
        </w:r>
        <w:r w:rsidRPr="00003171" w:rsidDel="00281B99">
          <w:rPr>
            <w:noProof/>
            <w:highlight w:val="red"/>
            <w:rPrChange w:id="884" w:author="Muhammad Farasat Abbas" w:date="2024-03-20T11:07:00Z">
              <w:rPr>
                <w:noProof/>
              </w:rPr>
            </w:rPrChange>
          </w:rPr>
          <w:delText>[20]</w:delText>
        </w:r>
        <w:r w:rsidRPr="00003171" w:rsidDel="00281B99">
          <w:rPr>
            <w:highlight w:val="red"/>
            <w:rPrChange w:id="885" w:author="Muhammad Farasat Abbas" w:date="2024-03-20T11:07:00Z">
              <w:rPr/>
            </w:rPrChange>
          </w:rPr>
          <w:fldChar w:fldCharType="end"/>
        </w:r>
        <w:r w:rsidRPr="00003171" w:rsidDel="00281B99">
          <w:rPr>
            <w:highlight w:val="red"/>
            <w:rPrChange w:id="886" w:author="Muhammad Farasat Abbas" w:date="2024-03-20T11:07:00Z">
              <w:rPr/>
            </w:rPrChange>
          </w:rPr>
          <w:delText>. Also, the first ionization energy of O</w:delText>
        </w:r>
        <w:r w:rsidRPr="00003171" w:rsidDel="00281B99">
          <w:rPr>
            <w:highlight w:val="red"/>
            <w:vertAlign w:val="subscript"/>
            <w:rPrChange w:id="887" w:author="Muhammad Farasat Abbas" w:date="2024-03-20T11:07:00Z">
              <w:rPr>
                <w:vertAlign w:val="subscript"/>
              </w:rPr>
            </w:rPrChange>
          </w:rPr>
          <w:delText>2</w:delText>
        </w:r>
        <w:r w:rsidRPr="00003171" w:rsidDel="00281B99">
          <w:rPr>
            <w:highlight w:val="red"/>
            <w:rPrChange w:id="888" w:author="Muhammad Farasat Abbas" w:date="2024-03-20T11:07:00Z">
              <w:rPr/>
            </w:rPrChange>
          </w:rPr>
          <w:delText xml:space="preserve"> is lower than that of CO</w:delText>
        </w:r>
        <w:r w:rsidRPr="00003171" w:rsidDel="00281B99">
          <w:rPr>
            <w:highlight w:val="red"/>
            <w:vertAlign w:val="subscript"/>
            <w:rPrChange w:id="889" w:author="Muhammad Farasat Abbas" w:date="2024-03-20T11:07:00Z">
              <w:rPr>
                <w:vertAlign w:val="subscript"/>
              </w:rPr>
            </w:rPrChange>
          </w:rPr>
          <w:delText>2</w:delText>
        </w:r>
        <w:r w:rsidRPr="00003171" w:rsidDel="00281B99">
          <w:rPr>
            <w:highlight w:val="red"/>
            <w:rPrChange w:id="890" w:author="Muhammad Farasat Abbas" w:date="2024-03-20T11:07:00Z">
              <w:rPr/>
            </w:rPrChange>
          </w:rPr>
          <w:delText xml:space="preserve"> </w:delText>
        </w:r>
        <w:r w:rsidRPr="00003171" w:rsidDel="00281B99">
          <w:rPr>
            <w:highlight w:val="red"/>
            <w:rPrChange w:id="891" w:author="Muhammad Farasat Abbas" w:date="2024-03-20T11:07:00Z">
              <w:rPr/>
            </w:rPrChange>
          </w:rPr>
          <w:fldChar w:fldCharType="begin"/>
        </w:r>
        <w:r w:rsidRPr="00003171" w:rsidDel="00281B99">
          <w:rPr>
            <w:highlight w:val="red"/>
            <w:rPrChange w:id="892" w:author="Muhammad Farasat Abbas" w:date="2024-03-20T11:07:00Z">
              <w:rPr/>
            </w:rPrChange>
          </w:rPr>
          <w:delInstrText xml:space="preserve"> ADDIN EN.CITE &lt;EndNote&gt;&lt;Cite&gt;&lt;Author&gt;Carbone&lt;/Author&gt;&lt;Year&gt;2021&lt;/Year&gt;&lt;RecNum&gt;18&lt;/RecNum&gt;&lt;DisplayText&gt;[21]&lt;/DisplayText&gt;&lt;record&gt;&lt;rec-number&gt;18&lt;/rec-number&gt;&lt;foreign-keys&gt;&lt;key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sidRPr="00003171" w:rsidDel="00281B99">
          <w:rPr>
            <w:highlight w:val="red"/>
            <w:rPrChange w:id="893" w:author="Muhammad Farasat Abbas" w:date="2024-03-20T11:07:00Z">
              <w:rPr/>
            </w:rPrChange>
          </w:rPr>
          <w:fldChar w:fldCharType="separate"/>
        </w:r>
        <w:r w:rsidRPr="00003171" w:rsidDel="00281B99">
          <w:rPr>
            <w:noProof/>
            <w:highlight w:val="red"/>
            <w:rPrChange w:id="894" w:author="Muhammad Farasat Abbas" w:date="2024-03-20T11:07:00Z">
              <w:rPr>
                <w:noProof/>
              </w:rPr>
            </w:rPrChange>
          </w:rPr>
          <w:delText>[21]</w:delText>
        </w:r>
        <w:r w:rsidRPr="00003171" w:rsidDel="00281B99">
          <w:rPr>
            <w:highlight w:val="red"/>
            <w:rPrChange w:id="895" w:author="Muhammad Farasat Abbas" w:date="2024-03-20T11:07:00Z">
              <w:rPr/>
            </w:rPrChange>
          </w:rPr>
          <w:fldChar w:fldCharType="end"/>
        </w:r>
        <w:r w:rsidRPr="00003171" w:rsidDel="00281B99">
          <w:rPr>
            <w:highlight w:val="red"/>
            <w:rPrChange w:id="896" w:author="Muhammad Farasat Abbas" w:date="2024-03-20T11:07:00Z">
              <w:rPr/>
            </w:rPrChange>
          </w:rPr>
          <w:delText>. The higher the ionization collision cross-section value, the greater the probability of the ionization process. At higher energy levels, electrons gain more energy, making the attachment reaction more difficult to occur. As a result, streamer discharge will easily occur. According to figure 6, the higher the amount of CO</w:delText>
        </w:r>
        <w:r w:rsidRPr="00003171" w:rsidDel="00281B99">
          <w:rPr>
            <w:highlight w:val="red"/>
            <w:vertAlign w:val="subscript"/>
            <w:rPrChange w:id="897" w:author="Muhammad Farasat Abbas" w:date="2024-03-20T11:07:00Z">
              <w:rPr>
                <w:vertAlign w:val="subscript"/>
              </w:rPr>
            </w:rPrChange>
          </w:rPr>
          <w:delText>2</w:delText>
        </w:r>
        <w:r w:rsidRPr="00003171" w:rsidDel="00281B99">
          <w:rPr>
            <w:highlight w:val="red"/>
            <w:rPrChange w:id="898" w:author="Muhammad Farasat Abbas" w:date="2024-03-20T11:07:00Z">
              <w:rPr/>
            </w:rPrChange>
          </w:rPr>
          <w:delText xml:space="preserve"> in the gas mixture, the lower the ionization coefficient of the gas mixture. The ionization in a gas mixture can be reduced with the help of electronegative gas. The value of the electronegative difference of the C=O band in CO</w:delText>
        </w:r>
        <w:r w:rsidRPr="00003171" w:rsidDel="00281B99">
          <w:rPr>
            <w:highlight w:val="red"/>
            <w:vertAlign w:val="subscript"/>
            <w:rPrChange w:id="899" w:author="Muhammad Farasat Abbas" w:date="2024-03-20T11:07:00Z">
              <w:rPr>
                <w:vertAlign w:val="subscript"/>
              </w:rPr>
            </w:rPrChange>
          </w:rPr>
          <w:delText>2</w:delText>
        </w:r>
        <w:r w:rsidRPr="00003171" w:rsidDel="00281B99">
          <w:rPr>
            <w:highlight w:val="red"/>
            <w:rPrChange w:id="900" w:author="Muhammad Farasat Abbas" w:date="2024-03-20T11:07:00Z">
              <w:rPr/>
            </w:rPrChange>
          </w:rPr>
          <w:delText xml:space="preserve"> gas is 1 and is greater than in the O=O band, which is 0. Therefore, the presence of C=O bond in CO</w:delText>
        </w:r>
        <w:r w:rsidRPr="00003171" w:rsidDel="00281B99">
          <w:rPr>
            <w:highlight w:val="red"/>
            <w:vertAlign w:val="subscript"/>
            <w:rPrChange w:id="901" w:author="Muhammad Farasat Abbas" w:date="2024-03-20T11:07:00Z">
              <w:rPr>
                <w:vertAlign w:val="subscript"/>
              </w:rPr>
            </w:rPrChange>
          </w:rPr>
          <w:delText>2</w:delText>
        </w:r>
        <w:r w:rsidRPr="00003171" w:rsidDel="00281B99">
          <w:rPr>
            <w:highlight w:val="red"/>
            <w:rPrChange w:id="902" w:author="Muhammad Farasat Abbas" w:date="2024-03-20T11:07:00Z">
              <w:rPr/>
            </w:rPrChange>
          </w:rPr>
          <w:delText xml:space="preserve"> is responsible for controlling the ionization reaction in CO</w:delText>
        </w:r>
        <w:r w:rsidRPr="00003171" w:rsidDel="00281B99">
          <w:rPr>
            <w:highlight w:val="red"/>
            <w:vertAlign w:val="subscript"/>
            <w:rPrChange w:id="903" w:author="Muhammad Farasat Abbas" w:date="2024-03-20T11:07:00Z">
              <w:rPr>
                <w:vertAlign w:val="subscript"/>
              </w:rPr>
            </w:rPrChange>
          </w:rPr>
          <w:delText>2</w:delText>
        </w:r>
        <w:r w:rsidRPr="00003171" w:rsidDel="00281B99">
          <w:rPr>
            <w:highlight w:val="red"/>
            <w:rPrChange w:id="904" w:author="Muhammad Farasat Abbas" w:date="2024-03-20T11:07:00Z">
              <w:rPr/>
            </w:rPrChange>
          </w:rPr>
          <w:delText>/O</w:delText>
        </w:r>
        <w:r w:rsidRPr="00003171" w:rsidDel="00281B99">
          <w:rPr>
            <w:highlight w:val="red"/>
            <w:vertAlign w:val="subscript"/>
            <w:rPrChange w:id="905" w:author="Muhammad Farasat Abbas" w:date="2024-03-20T11:07:00Z">
              <w:rPr>
                <w:vertAlign w:val="subscript"/>
              </w:rPr>
            </w:rPrChange>
          </w:rPr>
          <w:delText>2</w:delText>
        </w:r>
        <w:r w:rsidRPr="00003171" w:rsidDel="00281B99">
          <w:rPr>
            <w:highlight w:val="red"/>
            <w:rPrChange w:id="906" w:author="Muhammad Farasat Abbas" w:date="2024-03-20T11:07:00Z">
              <w:rPr/>
            </w:rPrChange>
          </w:rPr>
          <w:delText xml:space="preserve"> gas mixture </w:delText>
        </w:r>
        <w:r w:rsidRPr="00003171" w:rsidDel="00281B99">
          <w:rPr>
            <w:highlight w:val="red"/>
            <w:rPrChange w:id="907" w:author="Muhammad Farasat Abbas" w:date="2024-03-20T11:07:00Z">
              <w:rPr/>
            </w:rPrChange>
          </w:rPr>
          <w:fldChar w:fldCharType="begin"/>
        </w:r>
        <w:r w:rsidRPr="00003171" w:rsidDel="00281B99">
          <w:rPr>
            <w:highlight w:val="red"/>
            <w:rPrChange w:id="908" w:author="Muhammad Farasat Abbas" w:date="2024-03-20T11:07:00Z">
              <w:rPr/>
            </w:rPrChange>
          </w:rPr>
          <w:delInstrText xml:space="preserve"> ADDIN EN.CITE &lt;EndNote&gt;&lt;Cite&gt;&lt;Author&gt;Zhang&lt;/Author&gt;&lt;Year&gt;2020&lt;/Year&gt;&lt;RecNum&gt;26&lt;/RecNum&gt;&lt;DisplayText&gt;[22]&lt;/DisplayText&gt;&lt;record&gt;&lt;rec-number&gt;26&lt;/rec-number&gt;&lt;foreign-keys&gt;&lt;key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delInstrText>
        </w:r>
        <w:r w:rsidRPr="00003171" w:rsidDel="00281B99">
          <w:rPr>
            <w:highlight w:val="red"/>
            <w:rPrChange w:id="909" w:author="Muhammad Farasat Abbas" w:date="2024-03-20T11:07:00Z">
              <w:rPr/>
            </w:rPrChange>
          </w:rPr>
          <w:fldChar w:fldCharType="separate"/>
        </w:r>
        <w:r w:rsidRPr="00003171" w:rsidDel="00281B99">
          <w:rPr>
            <w:noProof/>
            <w:highlight w:val="red"/>
            <w:rPrChange w:id="910" w:author="Muhammad Farasat Abbas" w:date="2024-03-20T11:07:00Z">
              <w:rPr>
                <w:noProof/>
              </w:rPr>
            </w:rPrChange>
          </w:rPr>
          <w:delText>[22]</w:delText>
        </w:r>
        <w:r w:rsidRPr="00003171" w:rsidDel="00281B99">
          <w:rPr>
            <w:highlight w:val="red"/>
            <w:rPrChange w:id="911" w:author="Muhammad Farasat Abbas" w:date="2024-03-20T11:07:00Z">
              <w:rPr/>
            </w:rPrChange>
          </w:rPr>
          <w:fldChar w:fldCharType="end"/>
        </w:r>
        <w:r w:rsidRPr="00003171" w:rsidDel="00281B99">
          <w:rPr>
            <w:highlight w:val="red"/>
            <w:rPrChange w:id="912" w:author="Muhammad Farasat Abbas" w:date="2024-03-20T11:07:00Z">
              <w:rPr/>
            </w:rPrChange>
          </w:rPr>
          <w:delText>.</w:delText>
        </w:r>
      </w:del>
    </w:p>
    <w:p w14:paraId="3BEB1264" w14:textId="52CFEFDD" w:rsidR="000A339C" w:rsidRPr="00003171" w:rsidDel="00281B99" w:rsidRDefault="000A339C" w:rsidP="00ED1259">
      <w:pPr>
        <w:pStyle w:val="Figure"/>
        <w:rPr>
          <w:del w:id="913" w:author="Tahir Nisar" w:date="2024-03-22T17:42:00Z"/>
          <w:highlight w:val="red"/>
          <w:rPrChange w:id="914" w:author="Muhammad Farasat Abbas" w:date="2024-03-20T11:07:00Z">
            <w:rPr>
              <w:del w:id="915" w:author="Tahir Nisar" w:date="2024-03-22T17:42:00Z"/>
            </w:rPr>
          </w:rPrChange>
        </w:rPr>
      </w:pPr>
      <w:del w:id="916" w:author="Tahir Nisar" w:date="2024-03-22T17:42:00Z">
        <w:r w:rsidRPr="00003171" w:rsidDel="00281B99">
          <w:rPr>
            <w:noProof/>
            <w:highlight w:val="red"/>
            <w:lang w:val="en-GB" w:eastAsia="en-GB"/>
            <w:rPrChange w:id="917" w:author="Muhammad Farasat Abbas" w:date="2024-03-20T11:07:00Z">
              <w:rPr>
                <w:noProof/>
                <w:lang w:val="en-GB" w:eastAsia="en-GB"/>
              </w:rPr>
            </w:rPrChange>
          </w:rPr>
          <w:drawing>
            <wp:inline distT="0" distB="0" distL="0" distR="0" wp14:anchorId="0CD71A6F" wp14:editId="331DDCC8">
              <wp:extent cx="3142496" cy="2376000"/>
              <wp:effectExtent l="0" t="0" r="1270" b="5715"/>
              <wp:docPr id="4" name="Picture 14" descr="C:\Users\Tahir Nisar\Desktop\Draft for the paper\Pictures\Results\Bolsig+\Ionization coefficient\Ionization coeffic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hir Nisar\Desktop\Draft for the paper\Pictures\Results\Bolsig+\Ionization coefficient\Ionization coefficent.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2496" cy="2376000"/>
                      </a:xfrm>
                      <a:prstGeom prst="rect">
                        <a:avLst/>
                      </a:prstGeom>
                      <a:noFill/>
                      <a:ln>
                        <a:noFill/>
                      </a:ln>
                    </pic:spPr>
                  </pic:pic>
                </a:graphicData>
              </a:graphic>
            </wp:inline>
          </w:drawing>
        </w:r>
      </w:del>
    </w:p>
    <w:p w14:paraId="442D4D96" w14:textId="6EA3D27F" w:rsidR="000A339C" w:rsidRPr="00003171" w:rsidDel="00281B99" w:rsidRDefault="000A339C" w:rsidP="00182B82">
      <w:pPr>
        <w:pStyle w:val="FigureCaption"/>
        <w:rPr>
          <w:del w:id="918" w:author="Tahir Nisar" w:date="2024-03-22T17:42:00Z"/>
          <w:highlight w:val="red"/>
          <w:rPrChange w:id="919" w:author="Muhammad Farasat Abbas" w:date="2024-03-20T11:07:00Z">
            <w:rPr>
              <w:del w:id="920" w:author="Tahir Nisar" w:date="2024-03-22T17:42:00Z"/>
            </w:rPr>
          </w:rPrChange>
        </w:rPr>
      </w:pPr>
      <w:del w:id="921" w:author="Tahir Nisar" w:date="2024-03-22T17:42:00Z">
        <w:r w:rsidRPr="00003171" w:rsidDel="00281B99">
          <w:rPr>
            <w:b/>
            <w:highlight w:val="red"/>
            <w:rPrChange w:id="922" w:author="Muhammad Farasat Abbas" w:date="2024-03-20T11:07:00Z">
              <w:rPr>
                <w:b/>
              </w:rPr>
            </w:rPrChange>
          </w:rPr>
          <w:delText xml:space="preserve">Figure </w:delText>
        </w:r>
        <w:r w:rsidRPr="00003171" w:rsidDel="00281B99">
          <w:rPr>
            <w:b/>
            <w:highlight w:val="red"/>
            <w:rPrChange w:id="923" w:author="Muhammad Farasat Abbas" w:date="2024-03-20T11:07:00Z">
              <w:rPr>
                <w:b/>
              </w:rPr>
            </w:rPrChange>
          </w:rPr>
          <w:fldChar w:fldCharType="begin"/>
        </w:r>
        <w:r w:rsidRPr="00003171" w:rsidDel="00281B99">
          <w:rPr>
            <w:b/>
            <w:highlight w:val="red"/>
            <w:rPrChange w:id="924" w:author="Muhammad Farasat Abbas" w:date="2024-03-20T11:07:00Z">
              <w:rPr>
                <w:b/>
              </w:rPr>
            </w:rPrChange>
          </w:rPr>
          <w:delInstrText xml:space="preserve"> SEQ Figure \* ARABIC </w:delInstrText>
        </w:r>
        <w:r w:rsidRPr="00003171" w:rsidDel="00281B99">
          <w:rPr>
            <w:b/>
            <w:highlight w:val="red"/>
            <w:rPrChange w:id="925" w:author="Muhammad Farasat Abbas" w:date="2024-03-20T11:07:00Z">
              <w:rPr>
                <w:b/>
              </w:rPr>
            </w:rPrChange>
          </w:rPr>
          <w:fldChar w:fldCharType="separate"/>
        </w:r>
        <w:r w:rsidR="00EC1EA7" w:rsidRPr="00003171" w:rsidDel="00281B99">
          <w:rPr>
            <w:b/>
            <w:noProof/>
            <w:highlight w:val="red"/>
            <w:rPrChange w:id="926" w:author="Muhammad Farasat Abbas" w:date="2024-03-20T11:07:00Z">
              <w:rPr>
                <w:b/>
                <w:noProof/>
              </w:rPr>
            </w:rPrChange>
          </w:rPr>
          <w:delText>4</w:delText>
        </w:r>
        <w:r w:rsidRPr="00003171" w:rsidDel="00281B99">
          <w:rPr>
            <w:b/>
            <w:highlight w:val="red"/>
            <w:rPrChange w:id="927" w:author="Muhammad Farasat Abbas" w:date="2024-03-20T11:07:00Z">
              <w:rPr>
                <w:b/>
              </w:rPr>
            </w:rPrChange>
          </w:rPr>
          <w:fldChar w:fldCharType="end"/>
        </w:r>
        <w:r w:rsidRPr="00003171" w:rsidDel="00281B99">
          <w:rPr>
            <w:b/>
            <w:highlight w:val="red"/>
            <w:rPrChange w:id="928" w:author="Muhammad Farasat Abbas" w:date="2024-03-20T11:07:00Z">
              <w:rPr>
                <w:b/>
              </w:rPr>
            </w:rPrChange>
          </w:rPr>
          <w:delText>.</w:delText>
        </w:r>
        <w:r w:rsidRPr="00003171" w:rsidDel="00281B99">
          <w:rPr>
            <w:highlight w:val="red"/>
            <w:rPrChange w:id="929" w:author="Muhammad Farasat Abbas" w:date="2024-03-20T11:07:00Z">
              <w:rPr/>
            </w:rPrChange>
          </w:rPr>
          <w:delText xml:space="preserve"> Relationship between reduced ionization coefficient and reduced electric field (Td)</w:delText>
        </w:r>
      </w:del>
    </w:p>
    <w:p w14:paraId="1906435E" w14:textId="106C998D" w:rsidR="000A339C" w:rsidRPr="00003171" w:rsidDel="00281B99" w:rsidRDefault="000A339C" w:rsidP="00552149">
      <w:pPr>
        <w:pStyle w:val="Text"/>
        <w:rPr>
          <w:del w:id="930" w:author="Tahir Nisar" w:date="2024-03-22T17:42:00Z"/>
          <w:i/>
          <w:highlight w:val="red"/>
          <w:rPrChange w:id="931" w:author="Muhammad Farasat Abbas" w:date="2024-03-20T11:07:00Z">
            <w:rPr>
              <w:del w:id="932" w:author="Tahir Nisar" w:date="2024-03-22T17:42:00Z"/>
              <w:i/>
            </w:rPr>
          </w:rPrChange>
        </w:rPr>
      </w:pPr>
      <w:del w:id="933" w:author="Tahir Nisar" w:date="2024-03-22T17:42:00Z">
        <w:r w:rsidRPr="00003171" w:rsidDel="00281B99">
          <w:rPr>
            <w:highlight w:val="red"/>
            <w:rPrChange w:id="934" w:author="Muhammad Farasat Abbas" w:date="2024-03-20T11:07:00Z">
              <w:rPr/>
            </w:rPrChange>
          </w:rPr>
          <w:delText>The graph between the reduced attachment coefficient and the reduced electric field is shown in figure 5. The graph shows the behavior of CO</w:delText>
        </w:r>
        <w:r w:rsidRPr="00003171" w:rsidDel="00281B99">
          <w:rPr>
            <w:highlight w:val="red"/>
            <w:vertAlign w:val="subscript"/>
            <w:rPrChange w:id="935" w:author="Muhammad Farasat Abbas" w:date="2024-03-20T11:07:00Z">
              <w:rPr>
                <w:vertAlign w:val="subscript"/>
              </w:rPr>
            </w:rPrChange>
          </w:rPr>
          <w:delText>2</w:delText>
        </w:r>
        <w:r w:rsidRPr="00003171" w:rsidDel="00281B99">
          <w:rPr>
            <w:highlight w:val="red"/>
            <w:rPrChange w:id="936" w:author="Muhammad Farasat Abbas" w:date="2024-03-20T11:07:00Z">
              <w:rPr/>
            </w:rPrChange>
          </w:rPr>
          <w:delText>/O</w:delText>
        </w:r>
        <w:r w:rsidRPr="00003171" w:rsidDel="00281B99">
          <w:rPr>
            <w:highlight w:val="red"/>
            <w:vertAlign w:val="subscript"/>
            <w:rPrChange w:id="937" w:author="Muhammad Farasat Abbas" w:date="2024-03-20T11:07:00Z">
              <w:rPr>
                <w:vertAlign w:val="subscript"/>
              </w:rPr>
            </w:rPrChange>
          </w:rPr>
          <w:delText>2</w:delText>
        </w:r>
        <w:r w:rsidRPr="00003171" w:rsidDel="00281B99">
          <w:rPr>
            <w:highlight w:val="red"/>
            <w:rPrChange w:id="938" w:author="Muhammad Farasat Abbas" w:date="2024-03-20T11:07:00Z">
              <w:rPr/>
            </w:rPrChange>
          </w:rPr>
          <w:delText xml:space="preserve"> under different ratios. From the graph, the attachment increases as the CO</w:delText>
        </w:r>
        <w:r w:rsidRPr="00003171" w:rsidDel="00281B99">
          <w:rPr>
            <w:highlight w:val="red"/>
            <w:vertAlign w:val="subscript"/>
            <w:rPrChange w:id="939" w:author="Muhammad Farasat Abbas" w:date="2024-03-20T11:07:00Z">
              <w:rPr>
                <w:vertAlign w:val="subscript"/>
              </w:rPr>
            </w:rPrChange>
          </w:rPr>
          <w:delText>2</w:delText>
        </w:r>
        <w:r w:rsidRPr="00003171" w:rsidDel="00281B99">
          <w:rPr>
            <w:highlight w:val="red"/>
            <w:rPrChange w:id="940" w:author="Muhammad Farasat Abbas" w:date="2024-03-20T11:07:00Z">
              <w:rPr/>
            </w:rPrChange>
          </w:rPr>
          <w:delText xml:space="preserve"> ratio increases. The increase in the attachment coefficient is due to the C=O bond in CO</w:delText>
        </w:r>
        <w:r w:rsidRPr="00003171" w:rsidDel="00281B99">
          <w:rPr>
            <w:highlight w:val="red"/>
            <w:vertAlign w:val="subscript"/>
            <w:rPrChange w:id="941" w:author="Muhammad Farasat Abbas" w:date="2024-03-20T11:07:00Z">
              <w:rPr>
                <w:vertAlign w:val="subscript"/>
              </w:rPr>
            </w:rPrChange>
          </w:rPr>
          <w:delText>2</w:delText>
        </w:r>
        <w:r w:rsidRPr="00003171" w:rsidDel="00281B99">
          <w:rPr>
            <w:highlight w:val="red"/>
            <w:rPrChange w:id="942" w:author="Muhammad Farasat Abbas" w:date="2024-03-20T11:07:00Z">
              <w:rPr/>
            </w:rPrChange>
          </w:rPr>
          <w:delText xml:space="preserve"> that prevents the gas mixture from ionization </w:delText>
        </w:r>
        <w:r w:rsidRPr="00003171" w:rsidDel="00281B99">
          <w:rPr>
            <w:highlight w:val="red"/>
            <w:rPrChange w:id="943" w:author="Muhammad Farasat Abbas" w:date="2024-03-20T11:07:00Z">
              <w:rPr/>
            </w:rPrChange>
          </w:rPr>
          <w:fldChar w:fldCharType="begin"/>
        </w:r>
        <w:r w:rsidRPr="00003171" w:rsidDel="00281B99">
          <w:rPr>
            <w:highlight w:val="red"/>
            <w:rPrChange w:id="944" w:author="Muhammad Farasat Abbas" w:date="2024-03-20T11:07:00Z">
              <w:rPr/>
            </w:rPrChange>
          </w:rPr>
          <w:delInstrText xml:space="preserve"> ADDIN EN.CITE &lt;EndNote&gt;&lt;Cite&gt;&lt;Author&gt;Zhang&lt;/Author&gt;&lt;Year&gt;2020&lt;/Year&gt;&lt;RecNum&gt;26&lt;/RecNum&gt;&lt;DisplayText&gt;[22]&lt;/DisplayText&gt;&lt;record&gt;&lt;rec-number&gt;26&lt;/rec-number&gt;&lt;foreign-keys&gt;&lt;key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delInstrText>
        </w:r>
        <w:r w:rsidRPr="00003171" w:rsidDel="00281B99">
          <w:rPr>
            <w:highlight w:val="red"/>
            <w:rPrChange w:id="945" w:author="Muhammad Farasat Abbas" w:date="2024-03-20T11:07:00Z">
              <w:rPr/>
            </w:rPrChange>
          </w:rPr>
          <w:fldChar w:fldCharType="separate"/>
        </w:r>
        <w:r w:rsidRPr="00003171" w:rsidDel="00281B99">
          <w:rPr>
            <w:noProof/>
            <w:highlight w:val="red"/>
            <w:rPrChange w:id="946" w:author="Muhammad Farasat Abbas" w:date="2024-03-20T11:07:00Z">
              <w:rPr>
                <w:noProof/>
              </w:rPr>
            </w:rPrChange>
          </w:rPr>
          <w:delText>[22]</w:delText>
        </w:r>
        <w:r w:rsidRPr="00003171" w:rsidDel="00281B99">
          <w:rPr>
            <w:highlight w:val="red"/>
            <w:rPrChange w:id="947" w:author="Muhammad Farasat Abbas" w:date="2024-03-20T11:07:00Z">
              <w:rPr/>
            </w:rPrChange>
          </w:rPr>
          <w:fldChar w:fldCharType="end"/>
        </w:r>
        <w:r w:rsidRPr="00003171" w:rsidDel="00281B99">
          <w:rPr>
            <w:highlight w:val="red"/>
            <w:rPrChange w:id="948" w:author="Muhammad Farasat Abbas" w:date="2024-03-20T11:07:00Z">
              <w:rPr/>
            </w:rPrChange>
          </w:rPr>
          <w:delText>. Also, CO</w:delText>
        </w:r>
        <w:r w:rsidRPr="00003171" w:rsidDel="00281B99">
          <w:rPr>
            <w:highlight w:val="red"/>
            <w:vertAlign w:val="subscript"/>
            <w:rPrChange w:id="949" w:author="Muhammad Farasat Abbas" w:date="2024-03-20T11:07:00Z">
              <w:rPr>
                <w:vertAlign w:val="subscript"/>
              </w:rPr>
            </w:rPrChange>
          </w:rPr>
          <w:delText>2</w:delText>
        </w:r>
        <w:r w:rsidRPr="00003171" w:rsidDel="00281B99">
          <w:rPr>
            <w:highlight w:val="red"/>
            <w:rPrChange w:id="950" w:author="Muhammad Farasat Abbas" w:date="2024-03-20T11:07:00Z">
              <w:rPr/>
            </w:rPrChange>
          </w:rPr>
          <w:delText xml:space="preserve"> has a lower ionization collision section than O</w:delText>
        </w:r>
        <w:r w:rsidRPr="00003171" w:rsidDel="00281B99">
          <w:rPr>
            <w:highlight w:val="red"/>
            <w:vertAlign w:val="subscript"/>
            <w:rPrChange w:id="951" w:author="Muhammad Farasat Abbas" w:date="2024-03-20T11:07:00Z">
              <w:rPr>
                <w:vertAlign w:val="subscript"/>
              </w:rPr>
            </w:rPrChange>
          </w:rPr>
          <w:delText>2</w:delText>
        </w:r>
        <w:r w:rsidRPr="00003171" w:rsidDel="00281B99">
          <w:rPr>
            <w:highlight w:val="red"/>
            <w:rPrChange w:id="952" w:author="Muhammad Farasat Abbas" w:date="2024-03-20T11:07:00Z">
              <w:rPr/>
            </w:rPrChange>
          </w:rPr>
          <w:delText>, this makes the CO</w:delText>
        </w:r>
        <w:r w:rsidRPr="00003171" w:rsidDel="00281B99">
          <w:rPr>
            <w:highlight w:val="red"/>
            <w:vertAlign w:val="subscript"/>
            <w:rPrChange w:id="953" w:author="Muhammad Farasat Abbas" w:date="2024-03-20T11:07:00Z">
              <w:rPr>
                <w:vertAlign w:val="subscript"/>
              </w:rPr>
            </w:rPrChange>
          </w:rPr>
          <w:delText>2</w:delText>
        </w:r>
        <w:r w:rsidRPr="00003171" w:rsidDel="00281B99">
          <w:rPr>
            <w:highlight w:val="red"/>
            <w:rPrChange w:id="954" w:author="Muhammad Farasat Abbas" w:date="2024-03-20T11:07:00Z">
              <w:rPr/>
            </w:rPrChange>
          </w:rPr>
          <w:delText xml:space="preserve"> act as a more insulating gas as compared to O</w:delText>
        </w:r>
        <w:r w:rsidRPr="00003171" w:rsidDel="00281B99">
          <w:rPr>
            <w:highlight w:val="red"/>
            <w:vertAlign w:val="subscript"/>
            <w:rPrChange w:id="955" w:author="Muhammad Farasat Abbas" w:date="2024-03-20T11:07:00Z">
              <w:rPr>
                <w:vertAlign w:val="subscript"/>
              </w:rPr>
            </w:rPrChange>
          </w:rPr>
          <w:delText>2</w:delText>
        </w:r>
        <w:r w:rsidRPr="00003171" w:rsidDel="00281B99">
          <w:rPr>
            <w:highlight w:val="red"/>
            <w:rPrChange w:id="956" w:author="Muhammad Farasat Abbas" w:date="2024-03-20T11:07:00Z">
              <w:rPr/>
            </w:rPrChange>
          </w:rPr>
          <w:delText>. Also, from the table 1, the ionization energy of CO</w:delText>
        </w:r>
        <w:r w:rsidRPr="00003171" w:rsidDel="00281B99">
          <w:rPr>
            <w:highlight w:val="red"/>
            <w:vertAlign w:val="subscript"/>
            <w:rPrChange w:id="957" w:author="Muhammad Farasat Abbas" w:date="2024-03-20T11:07:00Z">
              <w:rPr>
                <w:vertAlign w:val="subscript"/>
              </w:rPr>
            </w:rPrChange>
          </w:rPr>
          <w:delText>2</w:delText>
        </w:r>
        <w:r w:rsidRPr="00003171" w:rsidDel="00281B99">
          <w:rPr>
            <w:highlight w:val="red"/>
            <w:rPrChange w:id="958" w:author="Muhammad Farasat Abbas" w:date="2024-03-20T11:07:00Z">
              <w:rPr/>
            </w:rPrChange>
          </w:rPr>
          <w:delText xml:space="preserve"> is higher than O</w:delText>
        </w:r>
        <w:r w:rsidRPr="00003171" w:rsidDel="00281B99">
          <w:rPr>
            <w:highlight w:val="red"/>
            <w:vertAlign w:val="subscript"/>
            <w:rPrChange w:id="959" w:author="Muhammad Farasat Abbas" w:date="2024-03-20T11:07:00Z">
              <w:rPr>
                <w:vertAlign w:val="subscript"/>
              </w:rPr>
            </w:rPrChange>
          </w:rPr>
          <w:delText>2</w:delText>
        </w:r>
        <w:r w:rsidRPr="00003171" w:rsidDel="00281B99">
          <w:rPr>
            <w:highlight w:val="red"/>
            <w:rPrChange w:id="960" w:author="Muhammad Farasat Abbas" w:date="2024-03-20T11:07:00Z">
              <w:rPr/>
            </w:rPrChange>
          </w:rPr>
          <w:delText xml:space="preserve"> </w:delText>
        </w:r>
        <w:r w:rsidRPr="00003171" w:rsidDel="00281B99">
          <w:rPr>
            <w:highlight w:val="red"/>
            <w:rPrChange w:id="961" w:author="Muhammad Farasat Abbas" w:date="2024-03-20T11:07:00Z">
              <w:rPr/>
            </w:rPrChange>
          </w:rPr>
          <w:fldChar w:fldCharType="begin"/>
        </w:r>
        <w:r w:rsidRPr="00003171" w:rsidDel="00281B99">
          <w:rPr>
            <w:highlight w:val="red"/>
            <w:rPrChange w:id="962" w:author="Muhammad Farasat Abbas" w:date="2024-03-20T11:07:00Z">
              <w:rPr/>
            </w:rPrChange>
          </w:rPr>
          <w:delInstrText xml:space="preserve"> ADDIN EN.CITE &lt;EndNote&gt;&lt;Cite&gt;&lt;Author&gt;Carbone&lt;/Author&gt;&lt;Year&gt;2021&lt;/Year&gt;&lt;RecNum&gt;18&lt;/RecNum&gt;&lt;DisplayText&gt;[21]&lt;/DisplayText&gt;&lt;record&gt;&lt;rec-number&gt;18&lt;/rec-number&gt;&lt;foreign-keys&gt;&lt;key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sidRPr="00003171" w:rsidDel="00281B99">
          <w:rPr>
            <w:highlight w:val="red"/>
            <w:rPrChange w:id="963" w:author="Muhammad Farasat Abbas" w:date="2024-03-20T11:07:00Z">
              <w:rPr/>
            </w:rPrChange>
          </w:rPr>
          <w:fldChar w:fldCharType="separate"/>
        </w:r>
        <w:r w:rsidRPr="00003171" w:rsidDel="00281B99">
          <w:rPr>
            <w:noProof/>
            <w:highlight w:val="red"/>
            <w:rPrChange w:id="964" w:author="Muhammad Farasat Abbas" w:date="2024-03-20T11:07:00Z">
              <w:rPr>
                <w:noProof/>
              </w:rPr>
            </w:rPrChange>
          </w:rPr>
          <w:delText>[21]</w:delText>
        </w:r>
        <w:r w:rsidRPr="00003171" w:rsidDel="00281B99">
          <w:rPr>
            <w:highlight w:val="red"/>
            <w:rPrChange w:id="965" w:author="Muhammad Farasat Abbas" w:date="2024-03-20T11:07:00Z">
              <w:rPr/>
            </w:rPrChange>
          </w:rPr>
          <w:fldChar w:fldCharType="end"/>
        </w:r>
        <w:r w:rsidRPr="00003171" w:rsidDel="00281B99">
          <w:rPr>
            <w:highlight w:val="red"/>
            <w:rPrChange w:id="966" w:author="Muhammad Farasat Abbas" w:date="2024-03-20T11:07:00Z">
              <w:rPr/>
            </w:rPrChange>
          </w:rPr>
          <w:delText>. CO</w:delText>
        </w:r>
        <w:r w:rsidRPr="00003171" w:rsidDel="00281B99">
          <w:rPr>
            <w:highlight w:val="red"/>
            <w:vertAlign w:val="subscript"/>
            <w:rPrChange w:id="967" w:author="Muhammad Farasat Abbas" w:date="2024-03-20T11:07:00Z">
              <w:rPr>
                <w:vertAlign w:val="subscript"/>
              </w:rPr>
            </w:rPrChange>
          </w:rPr>
          <w:delText>2</w:delText>
        </w:r>
        <w:r w:rsidRPr="00003171" w:rsidDel="00281B99">
          <w:rPr>
            <w:highlight w:val="red"/>
            <w:rPrChange w:id="968" w:author="Muhammad Farasat Abbas" w:date="2024-03-20T11:07:00Z">
              <w:rPr/>
            </w:rPrChange>
          </w:rPr>
          <w:delText xml:space="preserve"> will take more amount of energy than O</w:delText>
        </w:r>
        <w:r w:rsidRPr="00003171" w:rsidDel="00281B99">
          <w:rPr>
            <w:highlight w:val="red"/>
            <w:vertAlign w:val="subscript"/>
            <w:rPrChange w:id="969" w:author="Muhammad Farasat Abbas" w:date="2024-03-20T11:07:00Z">
              <w:rPr>
                <w:vertAlign w:val="subscript"/>
              </w:rPr>
            </w:rPrChange>
          </w:rPr>
          <w:delText>2</w:delText>
        </w:r>
        <w:r w:rsidRPr="00003171" w:rsidDel="00281B99">
          <w:rPr>
            <w:highlight w:val="red"/>
            <w:rPrChange w:id="970" w:author="Muhammad Farasat Abbas" w:date="2024-03-20T11:07:00Z">
              <w:rPr/>
            </w:rPrChange>
          </w:rPr>
          <w:delText xml:space="preserve"> for the first ionization reaction. Hence, by increasing the amount of CO</w:delText>
        </w:r>
        <w:r w:rsidRPr="00003171" w:rsidDel="00281B99">
          <w:rPr>
            <w:highlight w:val="red"/>
            <w:vertAlign w:val="subscript"/>
            <w:rPrChange w:id="971" w:author="Muhammad Farasat Abbas" w:date="2024-03-20T11:07:00Z">
              <w:rPr>
                <w:vertAlign w:val="subscript"/>
              </w:rPr>
            </w:rPrChange>
          </w:rPr>
          <w:delText>2</w:delText>
        </w:r>
        <w:r w:rsidRPr="00003171" w:rsidDel="00281B99">
          <w:rPr>
            <w:highlight w:val="red"/>
            <w:rPrChange w:id="972" w:author="Muhammad Farasat Abbas" w:date="2024-03-20T11:07:00Z">
              <w:rPr/>
            </w:rPrChange>
          </w:rPr>
          <w:delText xml:space="preserve"> in a gas mixture, the ionization coefficient decreases, whereas the attachment coefficient increases, which improves the insulation behavior of the gas mixture.   </w:delText>
        </w:r>
      </w:del>
    </w:p>
    <w:p w14:paraId="205338C1" w14:textId="354B07E4" w:rsidR="000A339C" w:rsidRPr="00003171" w:rsidDel="00281B99" w:rsidRDefault="000A339C" w:rsidP="00236145">
      <w:pPr>
        <w:pStyle w:val="Figure"/>
        <w:rPr>
          <w:del w:id="973" w:author="Tahir Nisar" w:date="2024-03-22T17:42:00Z"/>
          <w:highlight w:val="red"/>
          <w:rPrChange w:id="974" w:author="Muhammad Farasat Abbas" w:date="2024-03-20T11:07:00Z">
            <w:rPr>
              <w:del w:id="975" w:author="Tahir Nisar" w:date="2024-03-22T17:42:00Z"/>
            </w:rPr>
          </w:rPrChange>
        </w:rPr>
      </w:pPr>
      <w:del w:id="976" w:author="Tahir Nisar" w:date="2024-03-22T17:42:00Z">
        <w:r w:rsidRPr="00003171" w:rsidDel="00281B99">
          <w:rPr>
            <w:noProof/>
            <w:highlight w:val="red"/>
            <w:lang w:val="en-GB" w:eastAsia="en-GB"/>
            <w:rPrChange w:id="977" w:author="Muhammad Farasat Abbas" w:date="2024-03-20T11:07:00Z">
              <w:rPr>
                <w:noProof/>
                <w:lang w:val="en-GB" w:eastAsia="en-GB"/>
              </w:rPr>
            </w:rPrChange>
          </w:rPr>
          <w:drawing>
            <wp:inline distT="0" distB="0" distL="0" distR="0" wp14:anchorId="1BABB0F0" wp14:editId="032E60B0">
              <wp:extent cx="3121673" cy="2376000"/>
              <wp:effectExtent l="0" t="0" r="2540" b="5715"/>
              <wp:docPr id="5" name="Picture 16" descr="C:\Users\Tahir Nisar\Desktop\Draft for the paper\Pictures\Results\Bolsig+\Attachment coefficient\Attachment coeffici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hir Nisar\Desktop\Draft for the paper\Pictures\Results\Bolsig+\Attachment coefficient\Attachment coefficient.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1673" cy="2376000"/>
                      </a:xfrm>
                      <a:prstGeom prst="rect">
                        <a:avLst/>
                      </a:prstGeom>
                      <a:noFill/>
                      <a:ln>
                        <a:noFill/>
                      </a:ln>
                    </pic:spPr>
                  </pic:pic>
                </a:graphicData>
              </a:graphic>
            </wp:inline>
          </w:drawing>
        </w:r>
      </w:del>
    </w:p>
    <w:p w14:paraId="33B50228" w14:textId="374CAC65" w:rsidR="000A339C" w:rsidRPr="00003171" w:rsidDel="00281B99" w:rsidRDefault="000A339C" w:rsidP="00821C9A">
      <w:pPr>
        <w:pStyle w:val="FigureCaption"/>
        <w:rPr>
          <w:del w:id="978" w:author="Tahir Nisar" w:date="2024-03-22T17:42:00Z"/>
          <w:highlight w:val="red"/>
          <w:rPrChange w:id="979" w:author="Muhammad Farasat Abbas" w:date="2024-03-20T11:07:00Z">
            <w:rPr>
              <w:del w:id="980" w:author="Tahir Nisar" w:date="2024-03-22T17:42:00Z"/>
            </w:rPr>
          </w:rPrChange>
        </w:rPr>
      </w:pPr>
      <w:del w:id="981" w:author="Tahir Nisar" w:date="2024-03-22T17:42:00Z">
        <w:r w:rsidRPr="00003171" w:rsidDel="00281B99">
          <w:rPr>
            <w:b/>
            <w:highlight w:val="red"/>
            <w:rPrChange w:id="982" w:author="Muhammad Farasat Abbas" w:date="2024-03-20T11:07:00Z">
              <w:rPr>
                <w:b/>
              </w:rPr>
            </w:rPrChange>
          </w:rPr>
          <w:delText xml:space="preserve">Figure </w:delText>
        </w:r>
        <w:r w:rsidRPr="00003171" w:rsidDel="00281B99">
          <w:rPr>
            <w:b/>
            <w:highlight w:val="red"/>
            <w:rPrChange w:id="983" w:author="Muhammad Farasat Abbas" w:date="2024-03-20T11:07:00Z">
              <w:rPr>
                <w:b/>
              </w:rPr>
            </w:rPrChange>
          </w:rPr>
          <w:fldChar w:fldCharType="begin"/>
        </w:r>
        <w:r w:rsidRPr="00003171" w:rsidDel="00281B99">
          <w:rPr>
            <w:b/>
            <w:highlight w:val="red"/>
            <w:rPrChange w:id="984" w:author="Muhammad Farasat Abbas" w:date="2024-03-20T11:07:00Z">
              <w:rPr>
                <w:b/>
              </w:rPr>
            </w:rPrChange>
          </w:rPr>
          <w:delInstrText xml:space="preserve"> SEQ Figure \* ARABIC </w:delInstrText>
        </w:r>
        <w:r w:rsidRPr="00003171" w:rsidDel="00281B99">
          <w:rPr>
            <w:b/>
            <w:highlight w:val="red"/>
            <w:rPrChange w:id="985" w:author="Muhammad Farasat Abbas" w:date="2024-03-20T11:07:00Z">
              <w:rPr>
                <w:b/>
              </w:rPr>
            </w:rPrChange>
          </w:rPr>
          <w:fldChar w:fldCharType="separate"/>
        </w:r>
        <w:r w:rsidR="00EC1EA7" w:rsidRPr="00003171" w:rsidDel="00281B99">
          <w:rPr>
            <w:b/>
            <w:noProof/>
            <w:highlight w:val="red"/>
            <w:rPrChange w:id="986" w:author="Muhammad Farasat Abbas" w:date="2024-03-20T11:07:00Z">
              <w:rPr>
                <w:b/>
                <w:noProof/>
              </w:rPr>
            </w:rPrChange>
          </w:rPr>
          <w:delText>5</w:delText>
        </w:r>
        <w:r w:rsidRPr="00003171" w:rsidDel="00281B99">
          <w:rPr>
            <w:b/>
            <w:highlight w:val="red"/>
            <w:rPrChange w:id="987" w:author="Muhammad Farasat Abbas" w:date="2024-03-20T11:07:00Z">
              <w:rPr>
                <w:b/>
              </w:rPr>
            </w:rPrChange>
          </w:rPr>
          <w:fldChar w:fldCharType="end"/>
        </w:r>
        <w:r w:rsidRPr="00003171" w:rsidDel="00281B99">
          <w:rPr>
            <w:b/>
            <w:highlight w:val="red"/>
            <w:rPrChange w:id="988" w:author="Muhammad Farasat Abbas" w:date="2024-03-20T11:07:00Z">
              <w:rPr>
                <w:b/>
              </w:rPr>
            </w:rPrChange>
          </w:rPr>
          <w:delText>.</w:delText>
        </w:r>
        <w:r w:rsidRPr="00003171" w:rsidDel="00281B99">
          <w:rPr>
            <w:highlight w:val="red"/>
            <w:rPrChange w:id="989" w:author="Muhammad Farasat Abbas" w:date="2024-03-20T11:07:00Z">
              <w:rPr/>
            </w:rPrChange>
          </w:rPr>
          <w:delText xml:space="preserve"> Relationship between reduced attachment coefficient and reduced electric field (Td)</w:delText>
        </w:r>
      </w:del>
    </w:p>
    <w:p w14:paraId="42207B4B" w14:textId="76390732" w:rsidR="000A339C" w:rsidRPr="00003171" w:rsidDel="00281B99" w:rsidRDefault="000A339C" w:rsidP="00236145">
      <w:pPr>
        <w:pStyle w:val="Heading2"/>
        <w:rPr>
          <w:del w:id="990" w:author="Tahir Nisar" w:date="2024-03-22T17:42:00Z"/>
          <w:highlight w:val="red"/>
          <w:rPrChange w:id="991" w:author="Muhammad Farasat Abbas" w:date="2024-03-20T11:07:00Z">
            <w:rPr>
              <w:del w:id="992" w:author="Tahir Nisar" w:date="2024-03-22T17:42:00Z"/>
            </w:rPr>
          </w:rPrChange>
        </w:rPr>
      </w:pPr>
      <w:del w:id="993" w:author="Tahir Nisar" w:date="2024-03-22T17:42:00Z">
        <w:r w:rsidRPr="00003171" w:rsidDel="00281B99">
          <w:rPr>
            <w:highlight w:val="red"/>
            <w:rPrChange w:id="994" w:author="Muhammad Farasat Abbas" w:date="2024-03-20T11:07:00Z">
              <w:rPr/>
            </w:rPrChange>
          </w:rPr>
          <w:delText xml:space="preserve">2.4 Electron energy distribution function and electron energy </w:delText>
        </w:r>
      </w:del>
    </w:p>
    <w:p w14:paraId="7326C003" w14:textId="4DD40A1C" w:rsidR="000A339C" w:rsidRPr="00003171" w:rsidDel="00281B99" w:rsidRDefault="000A339C" w:rsidP="007D0802">
      <w:pPr>
        <w:pStyle w:val="Text"/>
        <w:rPr>
          <w:del w:id="995" w:author="Tahir Nisar" w:date="2024-03-22T17:42:00Z"/>
          <w:highlight w:val="red"/>
          <w:rPrChange w:id="996" w:author="Muhammad Farasat Abbas" w:date="2024-03-20T11:07:00Z">
            <w:rPr>
              <w:del w:id="997" w:author="Tahir Nisar" w:date="2024-03-22T17:42:00Z"/>
            </w:rPr>
          </w:rPrChange>
        </w:rPr>
      </w:pPr>
      <w:del w:id="998" w:author="Tahir Nisar" w:date="2024-03-22T17:42:00Z">
        <w:r w:rsidRPr="00003171" w:rsidDel="00281B99">
          <w:rPr>
            <w:highlight w:val="red"/>
            <w:rPrChange w:id="999" w:author="Muhammad Farasat Abbas" w:date="2024-03-20T11:07:00Z">
              <w:rPr/>
            </w:rPrChange>
          </w:rPr>
          <w:delText>The figure 6 shows the graph between the electron energy distribution function (EEDF) and the electron energy. The results are obtained at 300 K gas temperature and at 400 Td. As the collision cross-section of O</w:delText>
        </w:r>
        <w:r w:rsidRPr="00003171" w:rsidDel="00281B99">
          <w:rPr>
            <w:highlight w:val="red"/>
            <w:vertAlign w:val="subscript"/>
            <w:rPrChange w:id="1000" w:author="Muhammad Farasat Abbas" w:date="2024-03-20T11:07:00Z">
              <w:rPr>
                <w:vertAlign w:val="subscript"/>
              </w:rPr>
            </w:rPrChange>
          </w:rPr>
          <w:delText>2</w:delText>
        </w:r>
        <w:r w:rsidRPr="00003171" w:rsidDel="00281B99">
          <w:rPr>
            <w:highlight w:val="red"/>
            <w:rPrChange w:id="1001" w:author="Muhammad Farasat Abbas" w:date="2024-03-20T11:07:00Z">
              <w:rPr/>
            </w:rPrChange>
          </w:rPr>
          <w:delText xml:space="preserve"> is more than the CO</w:delText>
        </w:r>
        <w:r w:rsidRPr="00003171" w:rsidDel="00281B99">
          <w:rPr>
            <w:highlight w:val="red"/>
            <w:vertAlign w:val="subscript"/>
            <w:rPrChange w:id="1002" w:author="Muhammad Farasat Abbas" w:date="2024-03-20T11:07:00Z">
              <w:rPr>
                <w:vertAlign w:val="subscript"/>
              </w:rPr>
            </w:rPrChange>
          </w:rPr>
          <w:delText>2</w:delText>
        </w:r>
        <w:r w:rsidRPr="00003171" w:rsidDel="00281B99">
          <w:rPr>
            <w:highlight w:val="red"/>
            <w:rPrChange w:id="1003" w:author="Muhammad Farasat Abbas" w:date="2024-03-20T11:07:00Z">
              <w:rPr/>
            </w:rPrChange>
          </w:rPr>
          <w:delText xml:space="preserve"> at a specific energy level, and hence more area is available for ionization reaction </w:delText>
        </w:r>
        <w:r w:rsidRPr="00003171" w:rsidDel="00281B99">
          <w:rPr>
            <w:highlight w:val="red"/>
            <w:rPrChange w:id="1004" w:author="Muhammad Farasat Abbas" w:date="2024-03-20T11:07:00Z">
              <w:rPr/>
            </w:rPrChange>
          </w:rPr>
          <w:fldChar w:fldCharType="begin"/>
        </w:r>
        <w:r w:rsidRPr="00003171" w:rsidDel="00281B99">
          <w:rPr>
            <w:highlight w:val="red"/>
            <w:rPrChange w:id="1005" w:author="Muhammad Farasat Abbas" w:date="2024-03-20T11:07:00Z">
              <w:rPr/>
            </w:rPrChange>
          </w:rPr>
          <w:delInstrText xml:space="preserve"> ADDIN EN.CITE &lt;EndNote&gt;&lt;Cite&gt;&lt;Author&gt;Scherschligt&lt;/Author&gt;&lt;Year&gt;2018&lt;/Year&gt;&lt;RecNum&gt;25&lt;/RecNum&gt;&lt;DisplayText&gt;[20]&lt;/DisplayText&gt;&lt;record&gt;&lt;rec-number&gt;25&lt;/rec-number&gt;&lt;foreign-keys&gt;&lt;key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delInstrText>
        </w:r>
        <w:r w:rsidRPr="00003171" w:rsidDel="00281B99">
          <w:rPr>
            <w:highlight w:val="red"/>
            <w:rPrChange w:id="1006" w:author="Muhammad Farasat Abbas" w:date="2024-03-20T11:07:00Z">
              <w:rPr/>
            </w:rPrChange>
          </w:rPr>
          <w:fldChar w:fldCharType="separate"/>
        </w:r>
        <w:r w:rsidRPr="00003171" w:rsidDel="00281B99">
          <w:rPr>
            <w:noProof/>
            <w:highlight w:val="red"/>
            <w:rPrChange w:id="1007" w:author="Muhammad Farasat Abbas" w:date="2024-03-20T11:07:00Z">
              <w:rPr>
                <w:noProof/>
              </w:rPr>
            </w:rPrChange>
          </w:rPr>
          <w:delText>[20]</w:delText>
        </w:r>
        <w:r w:rsidRPr="00003171" w:rsidDel="00281B99">
          <w:rPr>
            <w:highlight w:val="red"/>
            <w:rPrChange w:id="1008" w:author="Muhammad Farasat Abbas" w:date="2024-03-20T11:07:00Z">
              <w:rPr/>
            </w:rPrChange>
          </w:rPr>
          <w:fldChar w:fldCharType="end"/>
        </w:r>
        <w:r w:rsidRPr="00003171" w:rsidDel="00281B99">
          <w:rPr>
            <w:highlight w:val="red"/>
            <w:rPrChange w:id="1009" w:author="Muhammad Farasat Abbas" w:date="2024-03-20T11:07:00Z">
              <w:rPr/>
            </w:rPrChange>
          </w:rPr>
          <w:delText>. The electron energy will tend to increase in this case. The electron energy decreases by increasing the amount of CO</w:delText>
        </w:r>
        <w:r w:rsidRPr="00003171" w:rsidDel="00281B99">
          <w:rPr>
            <w:highlight w:val="red"/>
            <w:vertAlign w:val="subscript"/>
            <w:rPrChange w:id="1010" w:author="Muhammad Farasat Abbas" w:date="2024-03-20T11:07:00Z">
              <w:rPr>
                <w:vertAlign w:val="subscript"/>
              </w:rPr>
            </w:rPrChange>
          </w:rPr>
          <w:delText>2</w:delText>
        </w:r>
        <w:r w:rsidRPr="00003171" w:rsidDel="00281B99">
          <w:rPr>
            <w:highlight w:val="red"/>
            <w:rPrChange w:id="1011" w:author="Muhammad Farasat Abbas" w:date="2024-03-20T11:07:00Z">
              <w:rPr/>
            </w:rPrChange>
          </w:rPr>
          <w:delText xml:space="preserve"> gas in a CO</w:delText>
        </w:r>
        <w:r w:rsidRPr="00003171" w:rsidDel="00281B99">
          <w:rPr>
            <w:highlight w:val="red"/>
            <w:vertAlign w:val="subscript"/>
            <w:rPrChange w:id="1012" w:author="Muhammad Farasat Abbas" w:date="2024-03-20T11:07:00Z">
              <w:rPr>
                <w:vertAlign w:val="subscript"/>
              </w:rPr>
            </w:rPrChange>
          </w:rPr>
          <w:delText>2</w:delText>
        </w:r>
        <w:r w:rsidRPr="00003171" w:rsidDel="00281B99">
          <w:rPr>
            <w:highlight w:val="red"/>
            <w:rPrChange w:id="1013" w:author="Muhammad Farasat Abbas" w:date="2024-03-20T11:07:00Z">
              <w:rPr/>
            </w:rPrChange>
          </w:rPr>
          <w:delText>/O</w:delText>
        </w:r>
        <w:r w:rsidRPr="00003171" w:rsidDel="00281B99">
          <w:rPr>
            <w:highlight w:val="red"/>
            <w:vertAlign w:val="subscript"/>
            <w:rPrChange w:id="1014" w:author="Muhammad Farasat Abbas" w:date="2024-03-20T11:07:00Z">
              <w:rPr>
                <w:vertAlign w:val="subscript"/>
              </w:rPr>
            </w:rPrChange>
          </w:rPr>
          <w:delText>2</w:delText>
        </w:r>
        <w:r w:rsidRPr="00003171" w:rsidDel="00281B99">
          <w:rPr>
            <w:highlight w:val="red"/>
            <w:rPrChange w:id="1015" w:author="Muhammad Farasat Abbas" w:date="2024-03-20T11:07:00Z">
              <w:rPr/>
            </w:rPrChange>
          </w:rPr>
          <w:delText xml:space="preserve"> gas mixture </w:delText>
        </w:r>
        <w:r w:rsidRPr="00003171" w:rsidDel="00281B99">
          <w:rPr>
            <w:highlight w:val="red"/>
            <w:rPrChange w:id="1016" w:author="Muhammad Farasat Abbas" w:date="2024-03-20T11:07:00Z">
              <w:rPr/>
            </w:rPrChange>
          </w:rPr>
          <w:fldChar w:fldCharType="begin"/>
        </w:r>
        <w:r w:rsidRPr="00003171" w:rsidDel="00281B99">
          <w:rPr>
            <w:highlight w:val="red"/>
            <w:rPrChange w:id="1017" w:author="Muhammad Farasat Abbas" w:date="2024-03-20T11:07:00Z">
              <w:rPr/>
            </w:rPrChange>
          </w:rPr>
          <w:delInstrText xml:space="preserve"> ADDIN EN.CITE &lt;EndNote&gt;&lt;Cite&gt;&lt;Author&gt;Li&lt;/Author&gt;&lt;Year&gt;2021&lt;/Year&gt;&lt;RecNum&gt;27&lt;/RecNum&gt;&lt;DisplayText&gt;[23]&lt;/DisplayText&gt;&lt;record&gt;&lt;rec-number&gt;27&lt;/rec-number&gt;&lt;foreign-keys&gt;&lt;key app="EN" db-id="r05xs095xr9rs7e0esa5sw55rz0ztxw9drz9" timestamp="1704515611"&gt;27&lt;/key&gt;&lt;/foreign-keys&gt;&lt;ref-type name="Journal Article"&gt;17&lt;/ref-type&gt;&lt;contributors&gt;&lt;authors&gt;&lt;author&gt;Li, Yalong&lt;/author&gt;&lt;author&gt;Zhang, Xiaoxing&lt;/author&gt;&lt;author&gt;Li, Yi&lt;/author&gt;&lt;author&gt;Wei, Zhuo&lt;/author&gt;&lt;author&gt;Ye, Fanchao&lt;/author&gt;&lt;author&gt;Xiao, Song&lt;/author&gt;&lt;author&gt;Wang, Yi&lt;/author&gt;&lt;/authors&gt;&lt;/contributors&gt;&lt;titles&gt;&lt;title&gt;Effect of oxygen on power frequency breakdown characteristics and decomposition properties of C5-PFK/CO 2 gas mixture&lt;/title&gt;&lt;secondary-title&gt;IEEE Transactions on Dielectrics and Electrical Insulation&lt;/secondary-title&gt;&lt;/titles&gt;&lt;periodical&gt;&lt;full-title&gt;IEEE Transactions on Dielectrics and Electrical Insulation&lt;/full-title&gt;&lt;/periodical&gt;&lt;pages&gt;373-380&lt;/pages&gt;&lt;volume&gt;28&lt;/volume&gt;&lt;number&gt;2&lt;/number&gt;&lt;dates&gt;&lt;year&gt;2021&lt;/year&gt;&lt;/dates&gt;&lt;isbn&gt;1070-9878&lt;/isbn&gt;&lt;urls&gt;&lt;/urls&gt;&lt;/record&gt;&lt;/Cite&gt;&lt;/EndNote&gt;</w:delInstrText>
        </w:r>
        <w:r w:rsidRPr="00003171" w:rsidDel="00281B99">
          <w:rPr>
            <w:highlight w:val="red"/>
            <w:rPrChange w:id="1018" w:author="Muhammad Farasat Abbas" w:date="2024-03-20T11:07:00Z">
              <w:rPr/>
            </w:rPrChange>
          </w:rPr>
          <w:fldChar w:fldCharType="separate"/>
        </w:r>
        <w:r w:rsidRPr="00003171" w:rsidDel="00281B99">
          <w:rPr>
            <w:noProof/>
            <w:highlight w:val="red"/>
            <w:rPrChange w:id="1019" w:author="Muhammad Farasat Abbas" w:date="2024-03-20T11:07:00Z">
              <w:rPr>
                <w:noProof/>
              </w:rPr>
            </w:rPrChange>
          </w:rPr>
          <w:delText>[23]</w:delText>
        </w:r>
        <w:r w:rsidRPr="00003171" w:rsidDel="00281B99">
          <w:rPr>
            <w:highlight w:val="red"/>
            <w:rPrChange w:id="1020" w:author="Muhammad Farasat Abbas" w:date="2024-03-20T11:07:00Z">
              <w:rPr/>
            </w:rPrChange>
          </w:rPr>
          <w:fldChar w:fldCharType="end"/>
        </w:r>
        <w:r w:rsidRPr="00003171" w:rsidDel="00281B99">
          <w:rPr>
            <w:highlight w:val="red"/>
            <w:rPrChange w:id="1021" w:author="Muhammad Farasat Abbas" w:date="2024-03-20T11:07:00Z">
              <w:rPr/>
            </w:rPrChange>
          </w:rPr>
          <w:delText>. The attachment reaction mechanism of CO</w:delText>
        </w:r>
        <w:r w:rsidRPr="00003171" w:rsidDel="00281B99">
          <w:rPr>
            <w:highlight w:val="red"/>
            <w:vertAlign w:val="subscript"/>
            <w:rPrChange w:id="1022" w:author="Muhammad Farasat Abbas" w:date="2024-03-20T11:07:00Z">
              <w:rPr>
                <w:vertAlign w:val="subscript"/>
              </w:rPr>
            </w:rPrChange>
          </w:rPr>
          <w:delText>2</w:delText>
        </w:r>
        <w:r w:rsidRPr="00003171" w:rsidDel="00281B99">
          <w:rPr>
            <w:highlight w:val="red"/>
            <w:rPrChange w:id="1023" w:author="Muhammad Farasat Abbas" w:date="2024-03-20T11:07:00Z">
              <w:rPr/>
            </w:rPrChange>
          </w:rPr>
          <w:delText xml:space="preserve"> tends to reduce the ionization collision, and hence the electron energy of a gas mixture reduces.</w:delText>
        </w:r>
      </w:del>
    </w:p>
    <w:p w14:paraId="30A13624" w14:textId="498B1A73" w:rsidR="000A339C" w:rsidRPr="00003171" w:rsidDel="00281B99" w:rsidRDefault="000A339C" w:rsidP="007D0802">
      <w:pPr>
        <w:pStyle w:val="Text"/>
        <w:rPr>
          <w:del w:id="1024" w:author="Tahir Nisar" w:date="2024-03-22T17:42:00Z"/>
          <w:highlight w:val="red"/>
          <w:rPrChange w:id="1025" w:author="Muhammad Farasat Abbas" w:date="2024-03-20T11:07:00Z">
            <w:rPr>
              <w:del w:id="1026" w:author="Tahir Nisar" w:date="2024-03-22T17:42:00Z"/>
            </w:rPr>
          </w:rPrChange>
        </w:rPr>
      </w:pPr>
      <w:del w:id="1027" w:author="Tahir Nisar" w:date="2024-03-22T17:42:00Z">
        <w:r w:rsidRPr="00003171" w:rsidDel="00281B99">
          <w:rPr>
            <w:highlight w:val="red"/>
            <w:rPrChange w:id="1028" w:author="Muhammad Farasat Abbas" w:date="2024-03-20T11:07:00Z">
              <w:rPr/>
            </w:rPrChange>
          </w:rPr>
          <w:delText>On the other hand, figure 7 shows the graph of EEDF and the electron energy at different reduced electric fields and a gas mixture of 80%CO</w:delText>
        </w:r>
        <w:r w:rsidRPr="00003171" w:rsidDel="00281B99">
          <w:rPr>
            <w:highlight w:val="red"/>
            <w:vertAlign w:val="subscript"/>
            <w:rPrChange w:id="1029" w:author="Muhammad Farasat Abbas" w:date="2024-03-20T11:07:00Z">
              <w:rPr>
                <w:vertAlign w:val="subscript"/>
              </w:rPr>
            </w:rPrChange>
          </w:rPr>
          <w:delText>2</w:delText>
        </w:r>
        <w:r w:rsidRPr="00003171" w:rsidDel="00281B99">
          <w:rPr>
            <w:highlight w:val="red"/>
            <w:rPrChange w:id="1030" w:author="Muhammad Farasat Abbas" w:date="2024-03-20T11:07:00Z">
              <w:rPr/>
            </w:rPrChange>
          </w:rPr>
          <w:delText>-20%O</w:delText>
        </w:r>
        <w:r w:rsidRPr="00003171" w:rsidDel="00281B99">
          <w:rPr>
            <w:highlight w:val="red"/>
            <w:vertAlign w:val="subscript"/>
            <w:rPrChange w:id="1031" w:author="Muhammad Farasat Abbas" w:date="2024-03-20T11:07:00Z">
              <w:rPr>
                <w:vertAlign w:val="subscript"/>
              </w:rPr>
            </w:rPrChange>
          </w:rPr>
          <w:delText>2</w:delText>
        </w:r>
        <w:r w:rsidRPr="00003171" w:rsidDel="00281B99">
          <w:rPr>
            <w:highlight w:val="red"/>
            <w:rPrChange w:id="1032" w:author="Muhammad Farasat Abbas" w:date="2024-03-20T11:07:00Z">
              <w:rPr/>
            </w:rPrChange>
          </w:rPr>
          <w:delText xml:space="preserve">. From figure </w:delText>
        </w:r>
        <w:r w:rsidR="00E834F2" w:rsidRPr="00003171" w:rsidDel="00281B99">
          <w:rPr>
            <w:highlight w:val="red"/>
            <w:rPrChange w:id="1033" w:author="Muhammad Farasat Abbas" w:date="2024-03-20T11:07:00Z">
              <w:rPr/>
            </w:rPrChange>
          </w:rPr>
          <w:delText>7</w:delText>
        </w:r>
        <w:r w:rsidRPr="00003171" w:rsidDel="00281B99">
          <w:rPr>
            <w:highlight w:val="red"/>
            <w:rPrChange w:id="1034" w:author="Muhammad Farasat Abbas" w:date="2024-03-20T11:07:00Z">
              <w:rPr/>
            </w:rPrChange>
          </w:rPr>
          <w:delText xml:space="preserve">, it is clear that by increasing the reduced electric field, the electron energy will increase. The ionization process in a gas mixture depends on the value of electron energy </w:delText>
        </w:r>
        <w:r w:rsidRPr="00003171" w:rsidDel="00281B99">
          <w:rPr>
            <w:highlight w:val="red"/>
            <w:rPrChange w:id="1035" w:author="Muhammad Farasat Abbas" w:date="2024-03-20T11:07:00Z">
              <w:rPr/>
            </w:rPrChange>
          </w:rPr>
          <w:fldChar w:fldCharType="begin"/>
        </w:r>
        <w:r w:rsidRPr="00003171" w:rsidDel="00281B99">
          <w:rPr>
            <w:highlight w:val="red"/>
            <w:rPrChange w:id="1036" w:author="Muhammad Farasat Abbas" w:date="2024-03-20T11:07:00Z">
              <w:rPr/>
            </w:rPrChange>
          </w:rPr>
          <w:delInstrText xml:space="preserve"> ADDIN EN.CITE &lt;EndNote&gt;&lt;Cite&gt;&lt;Author&gt;Nijdam&lt;/Author&gt;&lt;Year&gt;2020&lt;/Year&gt;&lt;RecNum&gt;28&lt;/RecNum&gt;&lt;DisplayText&gt;[6]&lt;/DisplayText&gt;&lt;record&gt;&lt;rec-number&gt;28&lt;/rec-number&gt;&lt;foreign-keys&gt;&lt;key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delInstrText>
        </w:r>
        <w:r w:rsidRPr="00003171" w:rsidDel="00281B99">
          <w:rPr>
            <w:highlight w:val="red"/>
            <w:rPrChange w:id="1037" w:author="Muhammad Farasat Abbas" w:date="2024-03-20T11:07:00Z">
              <w:rPr/>
            </w:rPrChange>
          </w:rPr>
          <w:fldChar w:fldCharType="separate"/>
        </w:r>
        <w:r w:rsidRPr="00003171" w:rsidDel="00281B99">
          <w:rPr>
            <w:noProof/>
            <w:highlight w:val="red"/>
            <w:rPrChange w:id="1038" w:author="Muhammad Farasat Abbas" w:date="2024-03-20T11:07:00Z">
              <w:rPr>
                <w:noProof/>
              </w:rPr>
            </w:rPrChange>
          </w:rPr>
          <w:delText>[6]</w:delText>
        </w:r>
        <w:r w:rsidRPr="00003171" w:rsidDel="00281B99">
          <w:rPr>
            <w:highlight w:val="red"/>
            <w:rPrChange w:id="1039" w:author="Muhammad Farasat Abbas" w:date="2024-03-20T11:07:00Z">
              <w:rPr/>
            </w:rPrChange>
          </w:rPr>
          <w:fldChar w:fldCharType="end"/>
        </w:r>
        <w:r w:rsidRPr="00003171" w:rsidDel="00281B99">
          <w:rPr>
            <w:highlight w:val="red"/>
            <w:rPrChange w:id="1040" w:author="Muhammad Farasat Abbas" w:date="2024-03-20T11:07:00Z">
              <w:rPr/>
            </w:rPrChange>
          </w:rPr>
          <w:delText xml:space="preserve">. Hence, by controlling the electron energy value, the ionization process can be controlled. Once the ionization process is controlled, the attachment process will dominate, and the streamer require more time to form.       </w:delText>
        </w:r>
      </w:del>
    </w:p>
    <w:p w14:paraId="33A6D114" w14:textId="432C237A" w:rsidR="000A339C" w:rsidRPr="00003171" w:rsidDel="00281B99" w:rsidRDefault="000A339C" w:rsidP="00295434">
      <w:pPr>
        <w:pStyle w:val="Figure"/>
        <w:rPr>
          <w:del w:id="1041" w:author="Tahir Nisar" w:date="2024-03-22T17:42:00Z"/>
          <w:highlight w:val="red"/>
          <w:rPrChange w:id="1042" w:author="Muhammad Farasat Abbas" w:date="2024-03-20T11:07:00Z">
            <w:rPr>
              <w:del w:id="1043" w:author="Tahir Nisar" w:date="2024-03-22T17:42:00Z"/>
            </w:rPr>
          </w:rPrChange>
        </w:rPr>
      </w:pPr>
      <w:del w:id="1044" w:author="Tahir Nisar" w:date="2024-03-22T17:42:00Z">
        <w:r w:rsidRPr="00003171" w:rsidDel="00281B99">
          <w:rPr>
            <w:noProof/>
            <w:highlight w:val="red"/>
            <w:lang w:val="en-GB" w:eastAsia="en-GB"/>
            <w:rPrChange w:id="1045" w:author="Muhammad Farasat Abbas" w:date="2024-03-20T11:07:00Z">
              <w:rPr>
                <w:noProof/>
                <w:lang w:val="en-GB" w:eastAsia="en-GB"/>
              </w:rPr>
            </w:rPrChange>
          </w:rPr>
          <w:drawing>
            <wp:inline distT="0" distB="0" distL="0" distR="0" wp14:anchorId="7F490360" wp14:editId="48F5C7E9">
              <wp:extent cx="2933152" cy="2232000"/>
              <wp:effectExtent l="0" t="0" r="635" b="0"/>
              <wp:docPr id="6" name="Picture 17" descr="C:\Users\Tahir Nisar\Desktop\Draft for the paper\Pictures\Results\Bolsig+\EEDF\EEDF_with_different_rat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hir Nisar\Desktop\Draft for the paper\Pictures\Results\Bolsig+\EEDF\EEDF_with_different_ratios.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3152" cy="2232000"/>
                      </a:xfrm>
                      <a:prstGeom prst="rect">
                        <a:avLst/>
                      </a:prstGeom>
                      <a:noFill/>
                      <a:ln>
                        <a:noFill/>
                      </a:ln>
                    </pic:spPr>
                  </pic:pic>
                </a:graphicData>
              </a:graphic>
            </wp:inline>
          </w:drawing>
        </w:r>
      </w:del>
    </w:p>
    <w:p w14:paraId="21AFC97B" w14:textId="47D0A0F4" w:rsidR="000A339C" w:rsidRPr="00003171" w:rsidDel="00281B99" w:rsidRDefault="000A339C" w:rsidP="00F6260C">
      <w:pPr>
        <w:pStyle w:val="FigureCaption"/>
        <w:jc w:val="center"/>
        <w:rPr>
          <w:del w:id="1046" w:author="Tahir Nisar" w:date="2024-03-22T17:42:00Z"/>
          <w:highlight w:val="red"/>
          <w:rPrChange w:id="1047" w:author="Muhammad Farasat Abbas" w:date="2024-03-20T11:07:00Z">
            <w:rPr>
              <w:del w:id="1048" w:author="Tahir Nisar" w:date="2024-03-22T17:42:00Z"/>
            </w:rPr>
          </w:rPrChange>
        </w:rPr>
      </w:pPr>
      <w:del w:id="1049" w:author="Tahir Nisar" w:date="2024-03-22T17:42:00Z">
        <w:r w:rsidRPr="00003171" w:rsidDel="00281B99">
          <w:rPr>
            <w:b/>
            <w:highlight w:val="red"/>
            <w:rPrChange w:id="1050" w:author="Muhammad Farasat Abbas" w:date="2024-03-20T11:07:00Z">
              <w:rPr>
                <w:b/>
              </w:rPr>
            </w:rPrChange>
          </w:rPr>
          <w:delText xml:space="preserve">Figure </w:delText>
        </w:r>
        <w:r w:rsidRPr="00003171" w:rsidDel="00281B99">
          <w:rPr>
            <w:b/>
            <w:highlight w:val="red"/>
            <w:rPrChange w:id="1051" w:author="Muhammad Farasat Abbas" w:date="2024-03-20T11:07:00Z">
              <w:rPr>
                <w:b/>
              </w:rPr>
            </w:rPrChange>
          </w:rPr>
          <w:fldChar w:fldCharType="begin"/>
        </w:r>
        <w:r w:rsidRPr="00003171" w:rsidDel="00281B99">
          <w:rPr>
            <w:b/>
            <w:highlight w:val="red"/>
            <w:rPrChange w:id="1052" w:author="Muhammad Farasat Abbas" w:date="2024-03-20T11:07:00Z">
              <w:rPr>
                <w:b/>
              </w:rPr>
            </w:rPrChange>
          </w:rPr>
          <w:delInstrText xml:space="preserve"> SEQ Figure \* ARABIC </w:delInstrText>
        </w:r>
        <w:r w:rsidRPr="00003171" w:rsidDel="00281B99">
          <w:rPr>
            <w:b/>
            <w:highlight w:val="red"/>
            <w:rPrChange w:id="1053" w:author="Muhammad Farasat Abbas" w:date="2024-03-20T11:07:00Z">
              <w:rPr>
                <w:b/>
              </w:rPr>
            </w:rPrChange>
          </w:rPr>
          <w:fldChar w:fldCharType="separate"/>
        </w:r>
        <w:r w:rsidR="00EC1EA7" w:rsidRPr="00003171" w:rsidDel="00281B99">
          <w:rPr>
            <w:b/>
            <w:noProof/>
            <w:highlight w:val="red"/>
            <w:rPrChange w:id="1054" w:author="Muhammad Farasat Abbas" w:date="2024-03-20T11:07:00Z">
              <w:rPr>
                <w:b/>
                <w:noProof/>
              </w:rPr>
            </w:rPrChange>
          </w:rPr>
          <w:delText>6</w:delText>
        </w:r>
        <w:r w:rsidRPr="00003171" w:rsidDel="00281B99">
          <w:rPr>
            <w:b/>
            <w:highlight w:val="red"/>
            <w:rPrChange w:id="1055" w:author="Muhammad Farasat Abbas" w:date="2024-03-20T11:07:00Z">
              <w:rPr>
                <w:b/>
              </w:rPr>
            </w:rPrChange>
          </w:rPr>
          <w:fldChar w:fldCharType="end"/>
        </w:r>
        <w:r w:rsidRPr="00003171" w:rsidDel="00281B99">
          <w:rPr>
            <w:b/>
            <w:highlight w:val="red"/>
            <w:rPrChange w:id="1056" w:author="Muhammad Farasat Abbas" w:date="2024-03-20T11:07:00Z">
              <w:rPr>
                <w:b/>
              </w:rPr>
            </w:rPrChange>
          </w:rPr>
          <w:delText>.</w:delText>
        </w:r>
        <w:r w:rsidRPr="00003171" w:rsidDel="00281B99">
          <w:rPr>
            <w:highlight w:val="red"/>
            <w:rPrChange w:id="1057" w:author="Muhammad Farasat Abbas" w:date="2024-03-20T11:07:00Z">
              <w:rPr/>
            </w:rPrChange>
          </w:rPr>
          <w:delText xml:space="preserve"> EEDF trend under different ratios</w:delText>
        </w:r>
      </w:del>
    </w:p>
    <w:p w14:paraId="6FD125A8" w14:textId="1CB08BDB" w:rsidR="000A339C" w:rsidRPr="00003171" w:rsidDel="00281B99" w:rsidRDefault="000A339C" w:rsidP="00295434">
      <w:pPr>
        <w:pStyle w:val="Figure"/>
        <w:rPr>
          <w:del w:id="1058" w:author="Tahir Nisar" w:date="2024-03-22T17:42:00Z"/>
          <w:highlight w:val="red"/>
          <w:rPrChange w:id="1059" w:author="Muhammad Farasat Abbas" w:date="2024-03-20T11:07:00Z">
            <w:rPr>
              <w:del w:id="1060" w:author="Tahir Nisar" w:date="2024-03-22T17:42:00Z"/>
            </w:rPr>
          </w:rPrChange>
        </w:rPr>
      </w:pPr>
      <w:del w:id="1061" w:author="Tahir Nisar" w:date="2024-03-22T17:42:00Z">
        <w:r w:rsidRPr="00003171" w:rsidDel="00281B99">
          <w:rPr>
            <w:noProof/>
            <w:highlight w:val="red"/>
            <w:lang w:val="en-GB" w:eastAsia="en-GB"/>
            <w:rPrChange w:id="1062" w:author="Muhammad Farasat Abbas" w:date="2024-03-20T11:07:00Z">
              <w:rPr>
                <w:noProof/>
                <w:lang w:val="en-GB" w:eastAsia="en-GB"/>
              </w:rPr>
            </w:rPrChange>
          </w:rPr>
          <w:drawing>
            <wp:inline distT="0" distB="0" distL="0" distR="0" wp14:anchorId="18D7A7AC" wp14:editId="24482663">
              <wp:extent cx="2950236" cy="2412000"/>
              <wp:effectExtent l="0" t="0" r="2540" b="7620"/>
              <wp:docPr id="7" name="Picture 18" descr="C:\Users\Tahir Nisar\Desktop\Draft for the paper\Pictures\Results\Bolsig+\EEDF\EEDF_with_different_T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hir Nisar\Desktop\Draft for the paper\Pictures\Results\Bolsig+\EEDF\EEDF_with_different_Td.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0236" cy="2412000"/>
                      </a:xfrm>
                      <a:prstGeom prst="rect">
                        <a:avLst/>
                      </a:prstGeom>
                      <a:noFill/>
                      <a:ln>
                        <a:noFill/>
                      </a:ln>
                    </pic:spPr>
                  </pic:pic>
                </a:graphicData>
              </a:graphic>
            </wp:inline>
          </w:drawing>
        </w:r>
      </w:del>
    </w:p>
    <w:p w14:paraId="459EA427" w14:textId="304ADE83" w:rsidR="000A339C" w:rsidRPr="000D776F" w:rsidDel="00281B99" w:rsidRDefault="000A339C" w:rsidP="001714A7">
      <w:pPr>
        <w:pStyle w:val="FigureCaption"/>
        <w:jc w:val="center"/>
        <w:rPr>
          <w:del w:id="1063" w:author="Tahir Nisar" w:date="2024-03-22T17:42:00Z"/>
        </w:rPr>
      </w:pPr>
      <w:del w:id="1064" w:author="Tahir Nisar" w:date="2024-03-22T17:42:00Z">
        <w:r w:rsidRPr="00003171" w:rsidDel="00281B99">
          <w:rPr>
            <w:b/>
            <w:highlight w:val="red"/>
            <w:rPrChange w:id="1065" w:author="Muhammad Farasat Abbas" w:date="2024-03-20T11:07:00Z">
              <w:rPr>
                <w:b/>
              </w:rPr>
            </w:rPrChange>
          </w:rPr>
          <w:delText xml:space="preserve">Figure </w:delText>
        </w:r>
        <w:r w:rsidRPr="00003171" w:rsidDel="00281B99">
          <w:rPr>
            <w:b/>
            <w:highlight w:val="red"/>
            <w:rPrChange w:id="1066" w:author="Muhammad Farasat Abbas" w:date="2024-03-20T11:07:00Z">
              <w:rPr>
                <w:b/>
              </w:rPr>
            </w:rPrChange>
          </w:rPr>
          <w:fldChar w:fldCharType="begin"/>
        </w:r>
        <w:r w:rsidRPr="00003171" w:rsidDel="00281B99">
          <w:rPr>
            <w:b/>
            <w:highlight w:val="red"/>
            <w:rPrChange w:id="1067" w:author="Muhammad Farasat Abbas" w:date="2024-03-20T11:07:00Z">
              <w:rPr>
                <w:b/>
              </w:rPr>
            </w:rPrChange>
          </w:rPr>
          <w:delInstrText xml:space="preserve"> SEQ Figure \* ARABIC </w:delInstrText>
        </w:r>
        <w:r w:rsidRPr="00003171" w:rsidDel="00281B99">
          <w:rPr>
            <w:b/>
            <w:highlight w:val="red"/>
            <w:rPrChange w:id="1068" w:author="Muhammad Farasat Abbas" w:date="2024-03-20T11:07:00Z">
              <w:rPr>
                <w:b/>
              </w:rPr>
            </w:rPrChange>
          </w:rPr>
          <w:fldChar w:fldCharType="separate"/>
        </w:r>
        <w:r w:rsidR="00EC1EA7" w:rsidRPr="00003171" w:rsidDel="00281B99">
          <w:rPr>
            <w:b/>
            <w:noProof/>
            <w:highlight w:val="red"/>
            <w:rPrChange w:id="1069" w:author="Muhammad Farasat Abbas" w:date="2024-03-20T11:07:00Z">
              <w:rPr>
                <w:b/>
                <w:noProof/>
              </w:rPr>
            </w:rPrChange>
          </w:rPr>
          <w:delText>7</w:delText>
        </w:r>
        <w:r w:rsidRPr="00003171" w:rsidDel="00281B99">
          <w:rPr>
            <w:b/>
            <w:highlight w:val="red"/>
            <w:rPrChange w:id="1070" w:author="Muhammad Farasat Abbas" w:date="2024-03-20T11:07:00Z">
              <w:rPr>
                <w:b/>
              </w:rPr>
            </w:rPrChange>
          </w:rPr>
          <w:fldChar w:fldCharType="end"/>
        </w:r>
        <w:r w:rsidRPr="00003171" w:rsidDel="00281B99">
          <w:rPr>
            <w:b/>
            <w:highlight w:val="red"/>
            <w:rPrChange w:id="1071" w:author="Muhammad Farasat Abbas" w:date="2024-03-20T11:07:00Z">
              <w:rPr>
                <w:b/>
              </w:rPr>
            </w:rPrChange>
          </w:rPr>
          <w:delText>.</w:delText>
        </w:r>
        <w:r w:rsidRPr="00003171" w:rsidDel="00281B99">
          <w:rPr>
            <w:highlight w:val="red"/>
            <w:rPrChange w:id="1072" w:author="Muhammad Farasat Abbas" w:date="2024-03-20T11:07:00Z">
              <w:rPr/>
            </w:rPrChange>
          </w:rPr>
          <w:delText xml:space="preserve"> EEDF trend of 80% CO</w:delText>
        </w:r>
        <w:r w:rsidRPr="00003171" w:rsidDel="00281B99">
          <w:rPr>
            <w:highlight w:val="red"/>
            <w:vertAlign w:val="subscript"/>
            <w:rPrChange w:id="1073" w:author="Muhammad Farasat Abbas" w:date="2024-03-20T11:07:00Z">
              <w:rPr>
                <w:vertAlign w:val="subscript"/>
              </w:rPr>
            </w:rPrChange>
          </w:rPr>
          <w:delText>2</w:delText>
        </w:r>
        <w:r w:rsidRPr="00003171" w:rsidDel="00281B99">
          <w:rPr>
            <w:highlight w:val="red"/>
            <w:rPrChange w:id="1074" w:author="Muhammad Farasat Abbas" w:date="2024-03-20T11:07:00Z">
              <w:rPr/>
            </w:rPrChange>
          </w:rPr>
          <w:delText>-20% O</w:delText>
        </w:r>
        <w:r w:rsidRPr="00003171" w:rsidDel="00281B99">
          <w:rPr>
            <w:highlight w:val="red"/>
            <w:vertAlign w:val="subscript"/>
            <w:rPrChange w:id="1075" w:author="Muhammad Farasat Abbas" w:date="2024-03-20T11:07:00Z">
              <w:rPr>
                <w:vertAlign w:val="subscript"/>
              </w:rPr>
            </w:rPrChange>
          </w:rPr>
          <w:delText>2</w:delText>
        </w:r>
        <w:r w:rsidRPr="00003171" w:rsidDel="00281B99">
          <w:rPr>
            <w:highlight w:val="red"/>
            <w:rPrChange w:id="1076" w:author="Muhammad Farasat Abbas" w:date="2024-03-20T11:07:00Z">
              <w:rPr/>
            </w:rPrChange>
          </w:rPr>
          <w:delText xml:space="preserve"> under different E/N values</w:delText>
        </w:r>
      </w:del>
    </w:p>
    <w:p w14:paraId="720C4B66" w14:textId="0A6104E8" w:rsidR="000A339C" w:rsidRPr="000D776F" w:rsidRDefault="000A339C" w:rsidP="00D35118">
      <w:pPr>
        <w:pStyle w:val="Heading10"/>
      </w:pPr>
      <w:r w:rsidRPr="000D776F">
        <w:t xml:space="preserve">3. </w:t>
      </w:r>
      <w:ins w:id="1077" w:author="Muhammad Farasat Abbas" w:date="2024-03-20T11:08:00Z">
        <w:r w:rsidR="00003171">
          <w:t xml:space="preserve">2D Axis-Symmetric </w:t>
        </w:r>
      </w:ins>
      <w:del w:id="1078" w:author="Muhammad Farasat Abbas" w:date="2024-03-20T11:08:00Z">
        <w:r w:rsidRPr="000D776F" w:rsidDel="00003171">
          <w:delText>Streamer discharge plasma model</w:delText>
        </w:r>
      </w:del>
      <w:ins w:id="1079" w:author="Muhammad Farasat Abbas" w:date="2024-03-20T11:08:00Z">
        <w:r w:rsidR="00003171">
          <w:t>Simulation Model</w:t>
        </w:r>
      </w:ins>
    </w:p>
    <w:p w14:paraId="5CB58316" w14:textId="047549E2" w:rsidR="000A339C" w:rsidRPr="000D776F" w:rsidRDefault="000A339C" w:rsidP="00C720B6">
      <w:pPr>
        <w:pStyle w:val="Text"/>
      </w:pPr>
      <w:r w:rsidRPr="000D776F">
        <w:t>The simulation model of CO</w:t>
      </w:r>
      <w:r w:rsidRPr="000D776F">
        <w:rPr>
          <w:vertAlign w:val="subscript"/>
        </w:rPr>
        <w:t>2</w:t>
      </w:r>
      <w:r w:rsidRPr="000D776F">
        <w:t>/O</w:t>
      </w:r>
      <w:r w:rsidRPr="000D776F">
        <w:rPr>
          <w:vertAlign w:val="subscript"/>
        </w:rPr>
        <w:t>2</w:t>
      </w:r>
      <w:r w:rsidRPr="000D776F">
        <w:t xml:space="preserve"> is shown in figure 8 below. The simulation is carried out in a FEM (Finite Element Method) based software COMSOL Multiphysics. In figure 8 below, (</w:t>
      </w:r>
      <w:r w:rsidRPr="000D776F">
        <w:rPr>
          <w:b/>
        </w:rPr>
        <w:t>a</w:t>
      </w:r>
      <w:r w:rsidRPr="000D776F">
        <w:t>) is a rod electrode with a diameter of 2mm, (</w:t>
      </w:r>
      <w:r w:rsidRPr="000D776F">
        <w:rPr>
          <w:b/>
        </w:rPr>
        <w:t>b</w:t>
      </w:r>
      <w:r w:rsidRPr="000D776F">
        <w:t>) is the plane electrode and having length 4mm, and (</w:t>
      </w:r>
      <w:r w:rsidRPr="000D776F">
        <w:rPr>
          <w:b/>
        </w:rPr>
        <w:t>c</w:t>
      </w:r>
      <w:r w:rsidRPr="000D776F">
        <w:t>) is the boundary of the streamer discharge as well as for the CO</w:t>
      </w:r>
      <w:r w:rsidRPr="000D776F">
        <w:rPr>
          <w:vertAlign w:val="subscript"/>
        </w:rPr>
        <w:t>2</w:t>
      </w:r>
      <w:r w:rsidRPr="000D776F">
        <w:t>/O</w:t>
      </w:r>
      <w:r w:rsidRPr="000D776F">
        <w:rPr>
          <w:vertAlign w:val="subscript"/>
        </w:rPr>
        <w:t>2</w:t>
      </w:r>
      <w:r w:rsidRPr="000D776F">
        <w:t xml:space="preserve"> mixture with a length of 6mm. The distance between the </w:t>
      </w:r>
      <w:proofErr w:type="gramStart"/>
      <w:r w:rsidRPr="000D776F">
        <w:t>rod</w:t>
      </w:r>
      <w:proofErr w:type="gramEnd"/>
      <w:r w:rsidRPr="000D776F">
        <w:t xml:space="preserve"> to plane electrode is 4mm. The entire simulation model is covered with a free mesh triangular network. To obtain more accurate results, the mesh near the rod electrode is significantly increased </w:t>
      </w:r>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 xml:space="preserve">. Furthermore, for the initial density distribution, the Gaussian approximation has been used, as explained in the below section.   </w:t>
      </w:r>
    </w:p>
    <w:p w14:paraId="3A72C6B9" w14:textId="77777777" w:rsidR="000A339C" w:rsidRPr="000D776F" w:rsidRDefault="000A339C">
      <w:pPr>
        <w:pStyle w:val="Figure"/>
      </w:pPr>
      <w:r w:rsidRPr="002B2BD4">
        <w:rPr>
          <w:noProof/>
          <w:lang w:val="en-GB" w:eastAsia="en-GB" w:bidi="ar-SA"/>
        </w:rPr>
        <w:drawing>
          <wp:inline distT="0" distB="0" distL="0" distR="0" wp14:anchorId="7EF56094" wp14:editId="3DE3B4B8">
            <wp:extent cx="2988000" cy="3069229"/>
            <wp:effectExtent l="0" t="0" r="3175" b="0"/>
            <wp:docPr id="8" name="Picture 8" descr="E:\Draft for the paper\Pictures\Model\New_model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aft for the paper\Pictures\Model\New_model_2.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000" cy="3069229"/>
                    </a:xfrm>
                    <a:prstGeom prst="rect">
                      <a:avLst/>
                    </a:prstGeom>
                    <a:noFill/>
                    <a:ln>
                      <a:noFill/>
                    </a:ln>
                  </pic:spPr>
                </pic:pic>
              </a:graphicData>
            </a:graphic>
          </wp:inline>
        </w:drawing>
      </w:r>
    </w:p>
    <w:p w14:paraId="603E77FA" w14:textId="6CAFAFCB" w:rsidR="000A339C" w:rsidRPr="000D776F" w:rsidRDefault="000A339C" w:rsidP="00D160FE">
      <w:pPr>
        <w:pStyle w:val="FigureCaption"/>
        <w:jc w:val="center"/>
      </w:pPr>
      <w:r w:rsidRPr="000D776F">
        <w:rPr>
          <w:b/>
        </w:rPr>
        <w:t xml:space="preserve">Figure </w:t>
      </w:r>
      <w:r w:rsidRPr="002B2BD4">
        <w:rPr>
          <w:b/>
        </w:rPr>
        <w:fldChar w:fldCharType="begin"/>
      </w:r>
      <w:r w:rsidRPr="000D776F">
        <w:rPr>
          <w:b/>
        </w:rPr>
        <w:instrText xml:space="preserve"> SEQ Figure \* ARABIC </w:instrText>
      </w:r>
      <w:r w:rsidRPr="002B2BD4">
        <w:rPr>
          <w:b/>
        </w:rPr>
        <w:fldChar w:fldCharType="separate"/>
      </w:r>
      <w:r w:rsidR="00EC1EA7">
        <w:rPr>
          <w:b/>
          <w:noProof/>
        </w:rPr>
        <w:t>8</w:t>
      </w:r>
      <w:r w:rsidRPr="002B2BD4">
        <w:rPr>
          <w:b/>
        </w:rPr>
        <w:fldChar w:fldCharType="end"/>
      </w:r>
      <w:r w:rsidRPr="000D776F">
        <w:rPr>
          <w:b/>
        </w:rPr>
        <w:t>.</w:t>
      </w:r>
      <w:r w:rsidRPr="000D776F">
        <w:t xml:space="preserve"> Streamer discharge plasma model</w:t>
      </w:r>
    </w:p>
    <w:p w14:paraId="578DAAAE" w14:textId="2F2DEA4F" w:rsidR="000A339C" w:rsidRPr="000D776F" w:rsidRDefault="000A339C" w:rsidP="00C537BF">
      <w:pPr>
        <w:pStyle w:val="Text"/>
      </w:pPr>
      <w:r w:rsidRPr="000D776F">
        <w:t>The streamer discharge plasma model of CO</w:t>
      </w:r>
      <w:r w:rsidRPr="000D776F">
        <w:rPr>
          <w:vertAlign w:val="subscript"/>
        </w:rPr>
        <w:t>2</w:t>
      </w:r>
      <w:r w:rsidRPr="000D776F">
        <w:t>/O</w:t>
      </w:r>
      <w:r w:rsidRPr="000D776F">
        <w:rPr>
          <w:vertAlign w:val="subscript"/>
        </w:rPr>
        <w:t>2</w:t>
      </w:r>
      <w:r w:rsidRPr="000D776F">
        <w:t xml:space="preserve"> is based on various studies, including the distribution and the density of the different components in the CO</w:t>
      </w:r>
      <w:r w:rsidRPr="000D776F">
        <w:rPr>
          <w:vertAlign w:val="subscript"/>
        </w:rPr>
        <w:t>2</w:t>
      </w:r>
      <w:r w:rsidRPr="000D776F">
        <w:t>/O</w:t>
      </w:r>
      <w:r w:rsidRPr="000D776F">
        <w:rPr>
          <w:vertAlign w:val="subscript"/>
        </w:rPr>
        <w:t>2</w:t>
      </w:r>
      <w:r w:rsidRPr="000D776F">
        <w:t xml:space="preserve"> mixture. Different studies have shown the simulation-based fluid modeling of CO</w:t>
      </w:r>
      <w:r w:rsidRPr="000D776F">
        <w:rPr>
          <w:vertAlign w:val="subscript"/>
        </w:rPr>
        <w:t>2</w:t>
      </w:r>
      <w:r w:rsidRPr="000D776F">
        <w:t xml:space="preserve"> mixed with other gases (O</w:t>
      </w:r>
      <w:r w:rsidRPr="000D776F">
        <w:rPr>
          <w:vertAlign w:val="subscript"/>
        </w:rPr>
        <w:t>2</w:t>
      </w:r>
      <w:r w:rsidRPr="000D776F">
        <w:t>, N</w:t>
      </w:r>
      <w:r w:rsidRPr="000D776F">
        <w:rPr>
          <w:vertAlign w:val="subscript"/>
        </w:rPr>
        <w:t>2</w:t>
      </w:r>
      <w:r w:rsidRPr="000D776F">
        <w:t>, SF</w:t>
      </w:r>
      <w:r w:rsidRPr="000D776F">
        <w:rPr>
          <w:vertAlign w:val="subscript"/>
        </w:rPr>
        <w:t>6</w:t>
      </w:r>
      <w:r w:rsidRPr="000D776F">
        <w:t xml:space="preserve">), but few of them have studied the specific component produced in the discharge during the streamer initiation process </w:t>
      </w:r>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 This paper focused on the streamer discharge initiation and propagation by analyzing the various parameters and ionization reactions, including the source term equations and the analysis of the streamer discharge velocity in CO</w:t>
      </w:r>
      <w:r w:rsidRPr="000D776F">
        <w:rPr>
          <w:vertAlign w:val="subscript"/>
        </w:rPr>
        <w:t>2</w:t>
      </w:r>
      <w:r w:rsidRPr="000D776F">
        <w:t>/O</w:t>
      </w:r>
      <w:r w:rsidRPr="000D776F">
        <w:rPr>
          <w:vertAlign w:val="subscript"/>
        </w:rPr>
        <w:t>2</w:t>
      </w:r>
      <w:r w:rsidRPr="000D776F">
        <w:t xml:space="preserve"> mixture.</w:t>
      </w:r>
    </w:p>
    <w:p w14:paraId="70D9AE86" w14:textId="5BDE1717" w:rsidR="000A339C" w:rsidRPr="000D776F" w:rsidRDefault="000A339C" w:rsidP="00C537BF">
      <w:pPr>
        <w:pStyle w:val="Text"/>
      </w:pPr>
      <w:r w:rsidRPr="000D776F">
        <w:t xml:space="preserve">The simulation of streamer discharge through fluid modeling involves the utilization of several equations, including the fundamental drift-diffusion and Poisson equations. In fluid modeling, a popular formulation for simulating streamer discharge in a background gas relies on the drift-diffusion technique. This approach takes into account the variations in densities </w:t>
      </w:r>
      <w:r w:rsidRPr="000D776F">
        <w:lastRenderedPageBreak/>
        <w:t xml:space="preserve">of both positive and negative ions. Consequently, it leads to the derivation of a partial differential equation (PDE), expressed as follows </w:t>
      </w:r>
      <w:r w:rsidRPr="002B2BD4">
        <w:fldChar w:fldCharType="begin"/>
      </w:r>
      <w:r w:rsidR="005C3F8D">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2B2BD4">
        <w:fldChar w:fldCharType="separate"/>
      </w:r>
      <w:r w:rsidR="005C3F8D">
        <w:rPr>
          <w:noProof/>
        </w:rPr>
        <w:t>[21]</w:t>
      </w:r>
      <w:r w:rsidRPr="002B2BD4">
        <w:fldChar w:fldCharType="end"/>
      </w:r>
      <w:r w:rsidRPr="000D776F">
        <w:t>.</w:t>
      </w:r>
    </w:p>
    <w:p w14:paraId="6A09384C" w14:textId="77777777" w:rsidR="000A339C" w:rsidRPr="000D776F" w:rsidRDefault="000A339C" w:rsidP="00734F7E">
      <w:pPr>
        <w:pStyle w:val="EquationNumber"/>
      </w:pPr>
      <w:bookmarkStart w:id="1080" w:name="_Toc135408674"/>
      <m:oMathPara>
        <m:oMath>
          <m:r>
            <m:rPr>
              <m:sty m:val="p"/>
            </m:rPr>
            <w:rPr>
              <w:rFonts w:ascii="Cambria Math" w:hAnsi="Cambria Math"/>
            </w:rPr>
            <m:t xml:space="preserve">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num>
            <m:den>
              <m:r>
                <w:rPr>
                  <w:rFonts w:ascii="Cambria Math" w:hAnsi="Cambria Math"/>
                </w:rPr>
                <m:t>∂t</m:t>
              </m:r>
            </m:den>
          </m:f>
          <m:r>
            <m:rPr>
              <m:sty m:val="p"/>
            </m:rPr>
            <w:rPr>
              <w:rFonts w:ascii="Cambria Math" w:hAnsi="Cambria Math"/>
            </w:rPr>
            <m:t>+</m:t>
          </m:r>
          <m:r>
            <w:rPr>
              <w:rFonts w:ascii="Cambria Math" w:hAnsi="Cambria Math"/>
            </w:rPr>
            <m:t>∇</m:t>
          </m:r>
          <m:r>
            <m:rPr>
              <m:sty m:val="p"/>
            </m:rPr>
            <w:rPr>
              <w:rFonts w:ascii="Cambria Math" w:hAnsi="Cambria Math"/>
            </w:rPr>
            <m:t>.</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sSub>
                <m:sSubPr>
                  <m:ctrlPr>
                    <w:rPr>
                      <w:rFonts w:ascii="Cambria Math" w:hAnsi="Cambria Math"/>
                    </w:rPr>
                  </m:ctrlPr>
                </m:sSubPr>
                <m:e>
                  <m:r>
                    <w:rPr>
                      <w:rFonts w:ascii="Cambria Math" w:hAnsi="Cambria Math"/>
                    </w:rPr>
                    <m:t>μ</m:t>
                  </m:r>
                </m:e>
                <m:sub>
                  <m:r>
                    <w:rPr>
                      <w:rFonts w:ascii="Cambria Math" w:hAnsi="Cambria Math"/>
                    </w:rPr>
                    <m:t>e</m:t>
                  </m:r>
                </m:sub>
              </m:sSub>
              <m:r>
                <m:rPr>
                  <m:sty m:val="bi"/>
                </m:rP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bookmarkEnd w:id="1080"/>
    </w:p>
    <w:p w14:paraId="7EC1B1EB" w14:textId="77777777" w:rsidR="000A339C" w:rsidRPr="000D776F" w:rsidRDefault="000A339C" w:rsidP="009175F3">
      <w:pPr>
        <w:pStyle w:val="Text"/>
        <w:rPr>
          <w:b/>
        </w:rPr>
      </w:pPr>
      <w:proofErr w:type="gramStart"/>
      <w:r w:rsidRPr="000D776F">
        <w:t>where</w:t>
      </w:r>
      <w:proofErr w:type="gramEnd"/>
      <w:r w:rsidRPr="000D776F">
        <w:t xml:space="preserve"> </w:t>
      </w:r>
      <w:r w:rsidRPr="000D776F">
        <w:rPr>
          <w:i/>
        </w:rPr>
        <w:t>n</w:t>
      </w:r>
      <w:r w:rsidRPr="000D776F">
        <w:rPr>
          <w:vertAlign w:val="subscript"/>
        </w:rPr>
        <w:t xml:space="preserve">e </w:t>
      </w:r>
      <w:r w:rsidRPr="000D776F">
        <w:rPr>
          <w:vertAlign w:val="subscript"/>
        </w:rPr>
        <w:softHyphen/>
      </w:r>
      <w:r w:rsidRPr="000D776F">
        <w:rPr>
          <w:vertAlign w:val="subscript"/>
        </w:rPr>
        <w:softHyphen/>
      </w:r>
      <w:r w:rsidRPr="000D776F">
        <w:t>is the electron density (m</w:t>
      </w:r>
      <w:r w:rsidRPr="000D776F">
        <w:rPr>
          <w:vertAlign w:val="superscript"/>
        </w:rPr>
        <w:t>-3</w:t>
      </w:r>
      <w:r w:rsidRPr="000D776F">
        <w:t xml:space="preserve">), </w:t>
      </w:r>
      <w:r w:rsidRPr="000D776F">
        <w:rPr>
          <w:i/>
        </w:rPr>
        <w:t>µ</w:t>
      </w:r>
      <w:r w:rsidRPr="000D776F">
        <w:rPr>
          <w:vertAlign w:val="subscript"/>
        </w:rPr>
        <w:t xml:space="preserve">e </w:t>
      </w:r>
      <w:r w:rsidRPr="000D776F">
        <w:t>is the mobility (m</w:t>
      </w:r>
      <w:r w:rsidRPr="000D776F">
        <w:rPr>
          <w:vertAlign w:val="superscript"/>
        </w:rPr>
        <w:t>2</w:t>
      </w:r>
      <w:r w:rsidRPr="000D776F">
        <w:t xml:space="preserve">/Vs), </w:t>
      </w:r>
      <w:r w:rsidRPr="000D776F">
        <w:rPr>
          <w:i/>
        </w:rPr>
        <w:t>D</w:t>
      </w:r>
      <w:r w:rsidRPr="000D776F">
        <w:rPr>
          <w:vertAlign w:val="subscript"/>
        </w:rPr>
        <w:t xml:space="preserve"> </w:t>
      </w:r>
      <w:r w:rsidRPr="000D776F">
        <w:t>is the diffusion coefficient (m</w:t>
      </w:r>
      <w:r w:rsidRPr="000D776F">
        <w:rPr>
          <w:vertAlign w:val="superscript"/>
        </w:rPr>
        <w:t>2</w:t>
      </w:r>
      <w:r w:rsidRPr="000D776F">
        <w:t xml:space="preserve">/s), </w:t>
      </w:r>
      <w:r w:rsidRPr="000D776F">
        <w:rPr>
          <w:b/>
        </w:rPr>
        <w:t>E</w:t>
      </w:r>
      <w:r w:rsidRPr="000D776F">
        <w:t xml:space="preserve"> is the</w:t>
      </w:r>
      <w:r w:rsidRPr="000D776F">
        <w:rPr>
          <w:b/>
        </w:rPr>
        <w:t xml:space="preserve"> </w:t>
      </w:r>
      <w:r w:rsidRPr="000D776F">
        <w:t>electric field (V/m)</w:t>
      </w:r>
      <w:r w:rsidRPr="000D776F">
        <w:rPr>
          <w:b/>
        </w:rPr>
        <w:t xml:space="preserve">, </w:t>
      </w:r>
      <w:r w:rsidRPr="000D776F">
        <w:rPr>
          <w:i/>
        </w:rPr>
        <w:t>R</w:t>
      </w:r>
      <w:r w:rsidRPr="000D776F">
        <w:rPr>
          <w:vertAlign w:val="subscript"/>
        </w:rPr>
        <w:t>e</w:t>
      </w:r>
      <w:r w:rsidRPr="000D776F">
        <w:rPr>
          <w:b/>
        </w:rPr>
        <w:t xml:space="preserve"> </w:t>
      </w:r>
      <w:r w:rsidRPr="000D776F">
        <w:t>is the</w:t>
      </w:r>
      <w:r w:rsidRPr="000D776F">
        <w:rPr>
          <w:b/>
        </w:rPr>
        <w:t xml:space="preserve"> </w:t>
      </w:r>
      <w:r w:rsidRPr="000D776F">
        <w:t>rate</w:t>
      </w:r>
      <w:r w:rsidRPr="000D776F">
        <w:rPr>
          <w:b/>
        </w:rPr>
        <w:t xml:space="preserve"> </w:t>
      </w:r>
      <w:r w:rsidRPr="000D776F">
        <w:t>of generation and loss processes (m</w:t>
      </w:r>
      <w:r w:rsidRPr="000D776F">
        <w:rPr>
          <w:vertAlign w:val="superscript"/>
        </w:rPr>
        <w:t>-3</w:t>
      </w:r>
      <w:r w:rsidRPr="000D776F">
        <w:t>s</w:t>
      </w:r>
      <w:r w:rsidRPr="000D776F">
        <w:rPr>
          <w:vertAlign w:val="superscript"/>
        </w:rPr>
        <w:t>-1</w:t>
      </w:r>
      <w:r w:rsidRPr="000D776F">
        <w:t xml:space="preserve">) and t stand for time. </w:t>
      </w:r>
      <w:r w:rsidRPr="000D776F">
        <w:rPr>
          <w:b/>
        </w:rPr>
        <w:t xml:space="preserve"> </w:t>
      </w:r>
    </w:p>
    <w:p w14:paraId="67D37D4E" w14:textId="7CDD9C4C" w:rsidR="000A339C" w:rsidRPr="000D776F" w:rsidRDefault="000A339C" w:rsidP="009175F3">
      <w:pPr>
        <w:pStyle w:val="Text"/>
      </w:pPr>
      <w:r w:rsidRPr="000D776F">
        <w:t xml:space="preserve">The initiation of the streamer process in a background gas is usually represented by their respective rates as given in equation 2. The first electron loss rate is an electron impact ionization and the rate of loss process is given as </w:t>
      </w:r>
      <w:r w:rsidRPr="002B2BD4">
        <w:fldChar w:fldCharType="begin"/>
      </w:r>
      <w:r w:rsidR="005C3F8D">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rsidRPr="002B2BD4">
        <w:fldChar w:fldCharType="separate"/>
      </w:r>
      <w:r w:rsidR="005C3F8D">
        <w:rPr>
          <w:noProof/>
        </w:rPr>
        <w:t>[15]</w:t>
      </w:r>
      <w:r w:rsidRPr="002B2BD4">
        <w:fldChar w:fldCharType="end"/>
      </w:r>
      <w:r w:rsidRPr="000D776F">
        <w:t xml:space="preserve">. </w:t>
      </w:r>
    </w:p>
    <w:bookmarkStart w:id="1081" w:name="_Toc135408675"/>
    <w:p w14:paraId="377AF9C5" w14:textId="77777777" w:rsidR="000A339C" w:rsidRPr="000D776F" w:rsidRDefault="00BF6B97" w:rsidP="00C83D7A">
      <w:pPr>
        <w:pStyle w:val="EquationNumbe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ion</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n</m:t>
              </m:r>
            </m:e>
            <m:sub>
              <m:r>
                <w:rPr>
                  <w:rFonts w:ascii="Cambria Math" w:hAnsi="Cambria Math"/>
                </w:rPr>
                <m:t>e</m:t>
              </m:r>
            </m:sub>
          </m:sSub>
          <m:sSub>
            <m:sSubPr>
              <m:ctrlPr>
                <w:rPr>
                  <w:rFonts w:ascii="Cambria Math" w:hAnsi="Cambria Math"/>
                </w:rPr>
              </m:ctrlPr>
            </m:sSubPr>
            <m:e>
              <m:r>
                <w:rPr>
                  <w:rFonts w:ascii="Cambria Math" w:hAnsi="Cambria Math"/>
                </w:rPr>
                <m:t>μ</m:t>
              </m:r>
            </m:e>
            <m:sub>
              <m:r>
                <w:rPr>
                  <w:rFonts w:ascii="Cambria Math" w:hAnsi="Cambria Math"/>
                </w:rPr>
                <m:t>e</m:t>
              </m:r>
            </m:sub>
          </m:sSub>
          <m:r>
            <w:rPr>
              <w:rFonts w:ascii="Cambria Math" w:hAnsi="Cambria Math"/>
            </w:rPr>
            <m:t>E</m:t>
          </m:r>
          <m:r>
            <m:rPr>
              <m:sty m:val="p"/>
            </m:rPr>
            <w:rPr>
              <w:rFonts w:ascii="Cambria Math" w:hAnsi="Cambria Math"/>
            </w:rPr>
            <m:t xml:space="preserve">                                      (2)</m:t>
          </m:r>
        </m:oMath>
      </m:oMathPara>
      <w:bookmarkEnd w:id="1081"/>
    </w:p>
    <w:p w14:paraId="03CCCBA5" w14:textId="77777777" w:rsidR="000A339C" w:rsidRPr="000D776F" w:rsidRDefault="000A339C" w:rsidP="00A515E6">
      <w:pPr>
        <w:pStyle w:val="Text"/>
      </w:pPr>
      <w:proofErr w:type="gramStart"/>
      <w:r w:rsidRPr="000D776F">
        <w:t>where</w:t>
      </w:r>
      <w:proofErr w:type="gramEnd"/>
      <w:r w:rsidRPr="000D776F">
        <w:t xml:space="preserve"> </w:t>
      </w:r>
      <w:r w:rsidRPr="000D776F">
        <w:rPr>
          <w:i/>
        </w:rPr>
        <w:t>α</w:t>
      </w:r>
      <w:r w:rsidRPr="000D776F">
        <w:t xml:space="preserve"> (m</w:t>
      </w:r>
      <w:r w:rsidRPr="000D776F">
        <w:rPr>
          <w:vertAlign w:val="superscript"/>
        </w:rPr>
        <w:t>-1</w:t>
      </w:r>
      <w:r w:rsidRPr="000D776F">
        <w:t xml:space="preserve">) is the ionization coefficient. </w:t>
      </w:r>
    </w:p>
    <w:p w14:paraId="62AD1A95" w14:textId="57366644" w:rsidR="000A339C" w:rsidRPr="000D776F" w:rsidRDefault="000A339C" w:rsidP="00A515E6">
      <w:pPr>
        <w:pStyle w:val="Text"/>
      </w:pPr>
      <w:r w:rsidRPr="000D776F">
        <w:t>Similarly, the rate for the attachment and detachment of electrons to the electronegative gas (O</w:t>
      </w:r>
      <w:r w:rsidRPr="000D776F">
        <w:rPr>
          <w:vertAlign w:val="subscript"/>
        </w:rPr>
        <w:t>2</w:t>
      </w:r>
      <w:r w:rsidRPr="000D776F">
        <w:t>, CO</w:t>
      </w:r>
      <w:r w:rsidRPr="000D776F">
        <w:rPr>
          <w:vertAlign w:val="subscript"/>
        </w:rPr>
        <w:t>2</w:t>
      </w:r>
      <w:r w:rsidRPr="000D776F">
        <w:t>, SF</w:t>
      </w:r>
      <w:r w:rsidRPr="000D776F">
        <w:rPr>
          <w:vertAlign w:val="subscript"/>
        </w:rPr>
        <w:t>6,</w:t>
      </w:r>
      <w:r w:rsidRPr="000D776F">
        <w:t xml:space="preserve"> etc.) is represented by the following equations </w:t>
      </w:r>
      <w:r w:rsidRPr="002B2BD4">
        <w:fldChar w:fldCharType="begin"/>
      </w:r>
      <w:r w:rsidR="005C3F8D">
        <w:instrText xml:space="preserve"> ADDIN EN.CITE &lt;EndNote&gt;&lt;Cite&gt;&lt;Author&gt;Boakye-Mensah&lt;/Author&gt;&lt;Year&gt;2020&lt;/Year&gt;&lt;RecNum&gt;16&lt;/RecNum&gt;&lt;DisplayText&gt;[15]&lt;/DisplayText&gt;&lt;record&gt;&lt;rec-number&gt;16&lt;/rec-number&gt;&lt;foreign-keys&gt;&lt;key app="EN" db-id="r05xs095xr9rs7e0esa5sw55rz0ztxw9drz9" timestamp="1704422475"&gt;16&lt;/key&gt;&lt;/foreign-keys&gt;&lt;ref-type name="Journal Article"&gt;17&lt;/ref-type&gt;&lt;contributors&gt;&lt;authors&gt;&lt;author&gt;Boakye-Mensah, Francis&lt;/author&gt;&lt;author&gt;Bonifaci, Nelly&lt;/author&gt;&lt;author&gt;Hanna, Rachelle&lt;/author&gt;&lt;author&gt;Niyonzima, Innocent&lt;/author&gt;&lt;/authors&gt;&lt;/contributors&gt;&lt;titles&gt;&lt;title&gt;Implementation of a cathode directed streamer model in Air under different voltage stresses&lt;/title&gt;&lt;secondary-title&gt;arXiv preprint arXiv:2010.07570&lt;/secondary-title&gt;&lt;/titles&gt;&lt;periodical&gt;&lt;full-title&gt;arXiv preprint arXiv:2010.07570&lt;/full-title&gt;&lt;/periodical&gt;&lt;dates&gt;&lt;year&gt;2020&lt;/year&gt;&lt;/dates&gt;&lt;urls&gt;&lt;/urls&gt;&lt;/record&gt;&lt;/Cite&gt;&lt;/EndNote&gt;</w:instrText>
      </w:r>
      <w:r w:rsidRPr="002B2BD4">
        <w:fldChar w:fldCharType="separate"/>
      </w:r>
      <w:r w:rsidR="005C3F8D">
        <w:rPr>
          <w:noProof/>
        </w:rPr>
        <w:t>[15]</w:t>
      </w:r>
      <w:r w:rsidRPr="002B2BD4">
        <w:fldChar w:fldCharType="end"/>
      </w:r>
      <w:r w:rsidRPr="000D776F">
        <w:t>.</w:t>
      </w:r>
    </w:p>
    <w:bookmarkStart w:id="1082" w:name="_Toc135408676"/>
    <w:p w14:paraId="25E1B553" w14:textId="77777777" w:rsidR="000A339C" w:rsidRPr="000D776F" w:rsidRDefault="00BF6B97" w:rsidP="00716253">
      <w:pPr>
        <w:pStyle w:val="EquationNumbe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att</m:t>
              </m:r>
            </m:sub>
          </m:sSub>
          <m:r>
            <m:rPr>
              <m:sty m:val="p"/>
            </m:rPr>
            <w:rPr>
              <w:rFonts w:ascii="Cambria Math" w:hAnsi="Cambria Math"/>
            </w:rPr>
            <m:t>=</m:t>
          </m:r>
          <m:r>
            <w:rPr>
              <w:rFonts w:ascii="Cambria Math" w:hAnsi="Cambria Math"/>
            </w:rPr>
            <m:t>η</m:t>
          </m:r>
          <m:sSub>
            <m:sSubPr>
              <m:ctrlPr>
                <w:rPr>
                  <w:rFonts w:ascii="Cambria Math" w:hAnsi="Cambria Math"/>
                  <w:bCs/>
                </w:rPr>
              </m:ctrlPr>
            </m:sSubPr>
            <m:e>
              <m:r>
                <w:rPr>
                  <w:rFonts w:ascii="Cambria Math" w:hAnsi="Cambria Math"/>
                </w:rPr>
                <m:t>n</m:t>
              </m:r>
            </m:e>
            <m:sub>
              <m:r>
                <w:rPr>
                  <w:rFonts w:ascii="Cambria Math" w:hAnsi="Cambria Math"/>
                </w:rPr>
                <m:t>e</m:t>
              </m:r>
            </m:sub>
          </m:sSub>
          <m:sSub>
            <m:sSubPr>
              <m:ctrlPr>
                <w:rPr>
                  <w:rFonts w:ascii="Cambria Math" w:hAnsi="Cambria Math"/>
                  <w:bCs/>
                </w:rPr>
              </m:ctrlPr>
            </m:sSubPr>
            <m:e>
              <m:r>
                <w:rPr>
                  <w:rFonts w:ascii="Cambria Math" w:hAnsi="Cambria Math"/>
                </w:rPr>
                <m:t>μ</m:t>
              </m:r>
            </m:e>
            <m:sub>
              <m:r>
                <w:rPr>
                  <w:rFonts w:ascii="Cambria Math" w:hAnsi="Cambria Math"/>
                </w:rPr>
                <m:t>e</m:t>
              </m:r>
            </m:sub>
          </m:sSub>
          <m:r>
            <w:rPr>
              <w:rFonts w:ascii="Cambria Math" w:hAnsi="Cambria Math"/>
            </w:rPr>
            <m:t>E</m:t>
          </m:r>
          <m:r>
            <m:rPr>
              <m:sty m:val="p"/>
            </m:rPr>
            <w:rPr>
              <w:rFonts w:ascii="Cambria Math" w:hAnsi="Cambria Math"/>
            </w:rPr>
            <m:t xml:space="preserve">                                  (3)</m:t>
          </m:r>
        </m:oMath>
      </m:oMathPara>
      <w:bookmarkEnd w:id="1082"/>
    </w:p>
    <w:p w14:paraId="5EF5F9E8" w14:textId="77777777" w:rsidR="000A339C" w:rsidRPr="000D776F" w:rsidRDefault="000A339C" w:rsidP="006B74C2">
      <w:pPr>
        <w:pStyle w:val="Text"/>
      </w:pPr>
      <w:proofErr w:type="gramStart"/>
      <w:r w:rsidRPr="000D776F">
        <w:t>where</w:t>
      </w:r>
      <w:proofErr w:type="gramEnd"/>
      <w:r w:rsidRPr="000D776F">
        <w:t xml:space="preserve"> </w:t>
      </w:r>
      <w:r w:rsidRPr="000D776F">
        <w:rPr>
          <w:i/>
          <w:shd w:val="clear" w:color="auto" w:fill="FFFFFF"/>
        </w:rPr>
        <w:t>η</w:t>
      </w:r>
      <w:r w:rsidRPr="000D776F">
        <w:t xml:space="preserve"> (m</w:t>
      </w:r>
      <w:r w:rsidRPr="000D776F">
        <w:rPr>
          <w:vertAlign w:val="superscript"/>
        </w:rPr>
        <w:t>-1</w:t>
      </w:r>
      <w:r w:rsidRPr="000D776F">
        <w:t>) is the attachment coefficient.</w:t>
      </w:r>
    </w:p>
    <w:p w14:paraId="1D81216F" w14:textId="47A8A15F" w:rsidR="000A339C" w:rsidRPr="000D776F" w:rsidRDefault="000A339C" w:rsidP="006B74C2">
      <w:pPr>
        <w:pStyle w:val="Text"/>
      </w:pPr>
      <w:r w:rsidRPr="000D776F">
        <w:t>Equations (5-10) represents the generation and loss of ions and electrons in a background gas such as CO</w:t>
      </w:r>
      <w:r w:rsidRPr="000D776F">
        <w:rPr>
          <w:vertAlign w:val="subscript"/>
        </w:rPr>
        <w:t>2</w:t>
      </w:r>
      <w:r w:rsidRPr="000D776F">
        <w:t>/O</w:t>
      </w:r>
      <w:r w:rsidRPr="000D776F">
        <w:rPr>
          <w:vertAlign w:val="subscript"/>
        </w:rPr>
        <w:t>2</w:t>
      </w:r>
      <w:r w:rsidRPr="000D776F">
        <w:t xml:space="preserve">. To understand the variation in ions with respect to the time, the ion drift-diffusion is used as given below </w:t>
      </w:r>
      <w:r w:rsidRPr="002B2BD4">
        <w:fldChar w:fldCharType="begin"/>
      </w:r>
      <w:r w:rsidR="005C3F8D">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2B2BD4">
        <w:fldChar w:fldCharType="separate"/>
      </w:r>
      <w:r w:rsidR="005C3F8D">
        <w:rPr>
          <w:noProof/>
        </w:rPr>
        <w:t>[21]</w:t>
      </w:r>
      <w:r w:rsidRPr="002B2BD4">
        <w:fldChar w:fldCharType="end"/>
      </w:r>
      <w:r w:rsidRPr="000D776F">
        <w:t xml:space="preserve">. </w:t>
      </w:r>
    </w:p>
    <w:p w14:paraId="7DEC653B" w14:textId="77777777" w:rsidR="000A339C" w:rsidRPr="000D776F" w:rsidRDefault="000A339C" w:rsidP="00874249">
      <w:pPr>
        <w:pStyle w:val="EquationNumber"/>
      </w:pPr>
      <m:oMathPara>
        <m:oMath>
          <m:r>
            <m:rPr>
              <m:sty m:val="p"/>
            </m:rPr>
            <w:rPr>
              <w:rFonts w:ascii="Cambria Math" w:hAnsi="Cambria Math"/>
            </w:rPr>
            <m:t xml:space="preserve">                      </m:t>
          </m:r>
          <m:r>
            <w:rPr>
              <w:rFonts w:ascii="Cambria Math" w:hAnsi="Cambria Math"/>
            </w:rPr>
            <m:t>ρ</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num>
            <m:den>
              <m:r>
                <w:rPr>
                  <w:rFonts w:ascii="Cambria Math" w:hAnsi="Cambria Math"/>
                </w:rPr>
                <m:t>∂t</m:t>
              </m:r>
            </m:den>
          </m:f>
          <m:r>
            <m:rPr>
              <m:sty m:val="p"/>
            </m:rPr>
            <w:rPr>
              <w:rFonts w:ascii="Cambria Math" w:hAnsi="Cambria Math"/>
            </w:rPr>
            <m:t>=</m:t>
          </m:r>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ρ</m:t>
              </m:r>
              <m:sSub>
                <m:sSubPr>
                  <m:ctrlPr>
                    <w:rPr>
                      <w:rFonts w:ascii="Cambria Math" w:hAnsi="Cambria Math"/>
                    </w:rPr>
                  </m:ctrlPr>
                </m:sSubPr>
                <m:e>
                  <m:r>
                    <w:rPr>
                      <w:rFonts w:ascii="Cambria Math" w:hAnsi="Cambria Math"/>
                    </w:rPr>
                    <m:t>w</m:t>
                  </m:r>
                </m:e>
                <m:sub>
                  <m:r>
                    <w:rPr>
                      <w:rFonts w:ascii="Cambria Math" w:hAnsi="Cambria Math"/>
                    </w:rPr>
                    <m:t>k</m:t>
                  </m:r>
                </m:sub>
              </m:sSub>
              <m:sSub>
                <m:sSubPr>
                  <m:ctrlPr>
                    <w:rPr>
                      <w:rFonts w:ascii="Cambria Math" w:hAnsi="Cambria Math"/>
                    </w:rPr>
                  </m:ctrlPr>
                </m:sSubPr>
                <m:e>
                  <m:r>
                    <w:rPr>
                      <w:rFonts w:ascii="Cambria Math" w:hAnsi="Cambria Math"/>
                    </w:rPr>
                    <m:t>V</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4</m:t>
              </m:r>
            </m:e>
          </m:d>
        </m:oMath>
      </m:oMathPara>
    </w:p>
    <w:p w14:paraId="70F47454" w14:textId="77777777" w:rsidR="000A339C" w:rsidRPr="000D776F" w:rsidRDefault="000A339C" w:rsidP="00C57324">
      <w:pPr>
        <w:pStyle w:val="Text"/>
      </w:pPr>
      <w:proofErr w:type="spellStart"/>
      <w:proofErr w:type="gramStart"/>
      <w:r w:rsidRPr="000D776F">
        <w:rPr>
          <w:i/>
        </w:rPr>
        <w:t>w</w:t>
      </w:r>
      <w:r w:rsidRPr="000D776F">
        <w:rPr>
          <w:i/>
          <w:vertAlign w:val="subscript"/>
        </w:rPr>
        <w:t>k</w:t>
      </w:r>
      <w:proofErr w:type="spellEnd"/>
      <w:proofErr w:type="gramEnd"/>
      <w:r w:rsidRPr="000D776F">
        <w:t xml:space="preserve"> represents the mass faction of the specie </w:t>
      </w:r>
      <w:r w:rsidRPr="000D776F">
        <w:rPr>
          <w:i/>
        </w:rPr>
        <w:t>k</w:t>
      </w:r>
      <w:r w:rsidRPr="000D776F">
        <w:t xml:space="preserve">, </w:t>
      </w:r>
      <w:proofErr w:type="spellStart"/>
      <w:r w:rsidRPr="000D776F">
        <w:rPr>
          <w:i/>
        </w:rPr>
        <w:t>R</w:t>
      </w:r>
      <w:r w:rsidRPr="000D776F">
        <w:rPr>
          <w:i/>
        </w:rPr>
        <w:softHyphen/>
      </w:r>
      <w:r w:rsidRPr="000D776F">
        <w:rPr>
          <w:i/>
          <w:vertAlign w:val="subscript"/>
        </w:rPr>
        <w:t>k</w:t>
      </w:r>
      <w:proofErr w:type="spellEnd"/>
      <w:r w:rsidRPr="000D776F">
        <w:t xml:space="preserve"> represents the rate expression of generation and </w:t>
      </w:r>
      <w:r w:rsidRPr="000D776F">
        <w:rPr>
          <w:i/>
        </w:rPr>
        <w:t xml:space="preserve">ρ </w:t>
      </w:r>
      <w:r w:rsidRPr="000D776F">
        <w:t>represents the density of the gas mixture.</w:t>
      </w:r>
    </w:p>
    <w:p w14:paraId="6D1FA9EE" w14:textId="203AC02C" w:rsidR="000A339C" w:rsidRPr="000D776F" w:rsidRDefault="000A339C" w:rsidP="00C57324">
      <w:pPr>
        <w:pStyle w:val="Text"/>
      </w:pPr>
      <w:r w:rsidRPr="000D776F">
        <w:t xml:space="preserve">For the streamer to initiate and develop, Poisson equation plays a critical role in determining the electric field distributions as a result of the space charge formation in the process of streamer development. The Poisson equation is represented by the following equation </w:t>
      </w:r>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 xml:space="preserve">. </w:t>
      </w:r>
    </w:p>
    <w:p w14:paraId="72C7138F" w14:textId="3BCA1D54" w:rsidR="000A339C" w:rsidRPr="000D776F" w:rsidRDefault="000A339C" w:rsidP="00352166">
      <w:pPr>
        <w:pStyle w:val="EquationNumber"/>
      </w:pPr>
      <w:bookmarkStart w:id="1083" w:name="_Toc135408682"/>
      <m:oMathPara>
        <m:oMath>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r</m:t>
                  </m:r>
                </m:sub>
              </m:sSub>
              <m:sSub>
                <m:sSubPr>
                  <m:ctrlPr>
                    <w:rPr>
                      <w:rFonts w:ascii="Cambria Math" w:hAnsi="Cambria Math"/>
                    </w:rPr>
                  </m:ctrlPr>
                </m:sSubPr>
                <m:e>
                  <m:r>
                    <w:rPr>
                      <w:rFonts w:ascii="Cambria Math" w:hAnsi="Cambria Math"/>
                    </w:rPr>
                    <m:t>ε</m:t>
                  </m:r>
                </m:e>
                <m:sub>
                  <m:r>
                    <m:rPr>
                      <m:sty m:val="p"/>
                    </m:rPr>
                    <w:rPr>
                      <w:rFonts w:ascii="Cambria Math" w:hAnsi="Cambria Math"/>
                    </w:rPr>
                    <m:t>0</m:t>
                  </m:r>
                </m:sub>
              </m:sSub>
              <m:r>
                <w:rPr>
                  <w:rFonts w:ascii="Cambria Math" w:hAnsi="Cambria Math"/>
                </w:rPr>
                <m:t>∇V</m:t>
              </m:r>
            </m:e>
          </m:d>
          <m:r>
            <m:rPr>
              <m:sty m:val="p"/>
            </m:rPr>
            <w:rPr>
              <w:rFonts w:ascii="Cambria Math" w:hAnsi="Cambria Math"/>
            </w:rPr>
            <m:t>+</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n</m:t>
                  </m:r>
                </m:sub>
              </m:sSub>
            </m:e>
          </m:d>
          <m:r>
            <m:rPr>
              <m:sty m:val="p"/>
            </m:rPr>
            <w:rPr>
              <w:rFonts w:ascii="Cambria Math" w:hAnsi="Cambria Math"/>
            </w:rPr>
            <m:t>=0                          (5)</m:t>
          </m:r>
        </m:oMath>
      </m:oMathPara>
      <w:bookmarkEnd w:id="1083"/>
    </w:p>
    <w:p w14:paraId="5A4637C7" w14:textId="77777777" w:rsidR="000A339C" w:rsidRPr="000D776F" w:rsidRDefault="000A339C" w:rsidP="00352166">
      <w:pPr>
        <w:pStyle w:val="Text"/>
      </w:pPr>
      <w:proofErr w:type="spellStart"/>
      <w:proofErr w:type="gramStart"/>
      <w:r w:rsidRPr="000D776F">
        <w:rPr>
          <w:i/>
        </w:rPr>
        <w:t>ε</w:t>
      </w:r>
      <w:r w:rsidRPr="000D776F">
        <w:rPr>
          <w:i/>
          <w:vertAlign w:val="subscript"/>
        </w:rPr>
        <w:t>r</w:t>
      </w:r>
      <w:proofErr w:type="spellEnd"/>
      <w:proofErr w:type="gramEnd"/>
      <w:r w:rsidRPr="000D776F">
        <w:rPr>
          <w:i/>
        </w:rPr>
        <w:t xml:space="preserve"> </w:t>
      </w:r>
      <w:r w:rsidRPr="000D776F">
        <w:t>represents the relative permeability,</w:t>
      </w:r>
      <w:r w:rsidRPr="000D776F">
        <w:rPr>
          <w:i/>
        </w:rPr>
        <w:t xml:space="preserve"> ε</w:t>
      </w:r>
      <w:r w:rsidRPr="000D776F">
        <w:rPr>
          <w:vertAlign w:val="subscript"/>
        </w:rPr>
        <w:t>0</w:t>
      </w:r>
      <w:r w:rsidRPr="000D776F">
        <w:t xml:space="preserve"> is the absolute permeability, q is the elementary charge and </w:t>
      </w:r>
      <w:r w:rsidRPr="000D776F">
        <w:rPr>
          <w:rFonts w:ascii="Cambria Math" w:hAnsi="Cambria Math" w:cs="Cambria Math"/>
        </w:rPr>
        <w:t>∇</w:t>
      </w:r>
      <w:r w:rsidRPr="000D776F">
        <w:t xml:space="preserve">V represents the gradient of the electric potential. </w:t>
      </w:r>
    </w:p>
    <w:p w14:paraId="52D6BD9C" w14:textId="77777777" w:rsidR="000A339C" w:rsidRPr="000D776F" w:rsidRDefault="000A339C" w:rsidP="009C640D">
      <w:pPr>
        <w:pStyle w:val="Heading2"/>
      </w:pPr>
      <w:r w:rsidRPr="000D776F">
        <w:t>3.1 Parameter settings</w:t>
      </w:r>
    </w:p>
    <w:p w14:paraId="1334EE3B" w14:textId="77777777" w:rsidR="000A339C" w:rsidRPr="000D776F" w:rsidRDefault="000A339C" w:rsidP="005F51D5">
      <w:pPr>
        <w:pStyle w:val="Text"/>
      </w:pPr>
      <w:r w:rsidRPr="000D776F">
        <w:t xml:space="preserve">The rod electrode as shown in figure 8 is (a) and plane electrode is (b). The boundary conditions for the rod electrode is given by the equation. </w:t>
      </w:r>
    </w:p>
    <w:p w14:paraId="70A3F7C4" w14:textId="6EA91177" w:rsidR="000A339C" w:rsidRPr="000D776F" w:rsidRDefault="000A339C" w:rsidP="005F51D5">
      <w:pPr>
        <w:pStyle w:val="EquationNumber"/>
      </w:pPr>
      <m:oMathPara>
        <m:oMath>
          <m:r>
            <m:rPr>
              <m:sty m:val="p"/>
            </m:rPr>
            <w:rPr>
              <w:rFonts w:ascii="Cambria Math" w:hAnsi="Cambria Math"/>
            </w:rPr>
            <m:t xml:space="preserve">                        </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r>
            <m:rPr>
              <m:sty m:val="p"/>
            </m:rPr>
            <w:rPr>
              <w:rFonts w:ascii="Cambria Math" w:hAnsi="Cambria Math"/>
            </w:rPr>
            <m:t xml:space="preserve">                                           (6)</m:t>
          </m:r>
        </m:oMath>
      </m:oMathPara>
    </w:p>
    <w:p w14:paraId="5D650C18" w14:textId="77777777" w:rsidR="000A339C" w:rsidRPr="000D776F" w:rsidRDefault="000A339C" w:rsidP="000A339C">
      <w:pPr>
        <w:pStyle w:val="IOPText"/>
      </w:pPr>
      <w:r w:rsidRPr="000D776F">
        <w:t>Whereas the boundary condition for the plane electrode is given by the following equation.</w:t>
      </w:r>
    </w:p>
    <w:p w14:paraId="088DD228" w14:textId="670FE5F5" w:rsidR="000A339C" w:rsidRPr="000D776F" w:rsidRDefault="000A339C" w:rsidP="005F7983">
      <w:pPr>
        <w:pStyle w:val="EquationNumber"/>
      </w:pPr>
      <m:oMathPara>
        <m:oMath>
          <m:r>
            <w:rPr>
              <w:rFonts w:ascii="Cambria Math" w:hAnsi="Cambria Math"/>
            </w:rPr>
            <m:t xml:space="preserve">                        V</m:t>
          </m:r>
          <m:r>
            <m:rPr>
              <m:sty m:val="p"/>
            </m:rPr>
            <w:rPr>
              <w:rFonts w:ascii="Cambria Math" w:hAnsi="Cambria Math"/>
            </w:rPr>
            <m:t>=0                                            (7)</m:t>
          </m:r>
        </m:oMath>
      </m:oMathPara>
    </w:p>
    <w:p w14:paraId="43C40F6A" w14:textId="77777777" w:rsidR="000A339C" w:rsidRPr="000D776F" w:rsidRDefault="000A339C" w:rsidP="003F1BB6">
      <w:pPr>
        <w:pStyle w:val="Heading3"/>
      </w:pPr>
      <w:r w:rsidRPr="000D776F">
        <w:t xml:space="preserve">Insulation and zero charge boundary </w:t>
      </w:r>
    </w:p>
    <w:p w14:paraId="539028E7" w14:textId="1F854215" w:rsidR="000A339C" w:rsidRPr="000D776F" w:rsidRDefault="000A339C" w:rsidP="00753272">
      <w:pPr>
        <w:pStyle w:val="Text"/>
      </w:pPr>
      <w:r w:rsidRPr="000D776F">
        <w:lastRenderedPageBreak/>
        <w:t>For the insulation and zero charge boundary condition of CO</w:t>
      </w:r>
      <w:r w:rsidRPr="000D776F">
        <w:rPr>
          <w:vertAlign w:val="subscript"/>
        </w:rPr>
        <w:t>2</w:t>
      </w:r>
      <w:r w:rsidRPr="000D776F">
        <w:t>/O</w:t>
      </w:r>
      <w:r w:rsidRPr="000D776F">
        <w:rPr>
          <w:vertAlign w:val="subscript"/>
        </w:rPr>
        <w:t xml:space="preserve">2 </w:t>
      </w:r>
      <w:r w:rsidRPr="000D776F">
        <w:t xml:space="preserve">as shown in above figure 8, it is assumed that no charge on the boundary and zero electron flux is on the boundary. These two boundary conditions are described by the following equations </w:t>
      </w:r>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w:t>
      </w:r>
    </w:p>
    <w:p w14:paraId="5C7E0620" w14:textId="5E811A71" w:rsidR="000A339C" w:rsidRPr="000D776F" w:rsidRDefault="000A339C" w:rsidP="00753272">
      <w:pPr>
        <w:pStyle w:val="EquationNumber"/>
      </w:pPr>
      <m:oMathPara>
        <m:oMath>
          <m:r>
            <w:rPr>
              <w:rFonts w:ascii="Cambria Math" w:hAnsi="Cambria Math"/>
            </w:rPr>
            <m:t xml:space="preserve">                      n</m:t>
          </m:r>
          <m:r>
            <m:rPr>
              <m:sty m:val="p"/>
            </m:rPr>
            <w:rPr>
              <w:rFonts w:ascii="Cambria Math" w:hAnsi="Cambria Math"/>
            </w:rPr>
            <m:t>.</m:t>
          </m:r>
          <m:r>
            <w:rPr>
              <w:rFonts w:ascii="Cambria Math" w:hAnsi="Cambria Math"/>
            </w:rPr>
            <m:t>D</m:t>
          </m:r>
          <m:r>
            <m:rPr>
              <m:sty m:val="p"/>
            </m:rPr>
            <w:rPr>
              <w:rFonts w:ascii="Cambria Math" w:hAnsi="Cambria Math"/>
            </w:rPr>
            <m:t xml:space="preserve">=0                                            </m:t>
          </m:r>
          <m:d>
            <m:dPr>
              <m:ctrlPr>
                <w:rPr>
                  <w:rFonts w:ascii="Cambria Math" w:hAnsi="Cambria Math"/>
                </w:rPr>
              </m:ctrlPr>
            </m:dPr>
            <m:e>
              <m:r>
                <w:rPr>
                  <w:rFonts w:ascii="Cambria Math" w:hAnsi="Cambria Math"/>
                </w:rPr>
                <m:t>8</m:t>
              </m:r>
            </m:e>
          </m:d>
        </m:oMath>
      </m:oMathPara>
    </w:p>
    <w:p w14:paraId="69BDDC27" w14:textId="19E05C9C" w:rsidR="000A339C" w:rsidRPr="00834B99" w:rsidRDefault="000A339C" w:rsidP="00450612">
      <w:pPr>
        <w:pStyle w:val="EquationNumber"/>
      </w:pPr>
      <m:oMathPara>
        <m:oMath>
          <m:r>
            <w:rPr>
              <w:rFonts w:ascii="Cambria Math" w:hAnsi="Cambria Math"/>
            </w:rPr>
            <m:t xml:space="preserve">                    </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e</m:t>
              </m:r>
            </m:sub>
          </m:sSub>
          <m:r>
            <m:rPr>
              <m:sty m:val="p"/>
            </m:rPr>
            <w:rPr>
              <w:rFonts w:ascii="Cambria Math" w:hAnsi="Cambria Math"/>
            </w:rPr>
            <m:t>=0                                            (</m:t>
          </m:r>
          <m:r>
            <w:rPr>
              <w:rFonts w:ascii="Cambria Math" w:hAnsi="Cambria Math"/>
            </w:rPr>
            <m:t>9</m:t>
          </m:r>
          <m:r>
            <m:rPr>
              <m:sty m:val="p"/>
            </m:rPr>
            <w:rPr>
              <w:rFonts w:ascii="Cambria Math" w:hAnsi="Cambria Math"/>
            </w:rPr>
            <m:t>)</m:t>
          </m:r>
        </m:oMath>
      </m:oMathPara>
    </w:p>
    <w:p w14:paraId="058574F4" w14:textId="77777777" w:rsidR="00834B99" w:rsidRPr="000D776F" w:rsidRDefault="00834B99" w:rsidP="00450612">
      <w:pPr>
        <w:pStyle w:val="EquationNumber"/>
      </w:pPr>
    </w:p>
    <w:p w14:paraId="33B3BEE7" w14:textId="03807BBC" w:rsidR="000A339C" w:rsidRPr="002B2BD4" w:rsidRDefault="00E41EE5" w:rsidP="002B2BD4">
      <w:pPr>
        <w:pStyle w:val="Heading2"/>
      </w:pPr>
      <w:r>
        <w:t xml:space="preserve">3.2 </w:t>
      </w:r>
      <w:r w:rsidR="000A339C" w:rsidRPr="002B2BD4">
        <w:t xml:space="preserve">Background equations and initial density distribution </w:t>
      </w:r>
    </w:p>
    <w:p w14:paraId="11AF6BA1" w14:textId="138CA422" w:rsidR="000A339C" w:rsidRPr="000D776F" w:rsidRDefault="000A339C" w:rsidP="00284BFA">
      <w:pPr>
        <w:pStyle w:val="Text"/>
      </w:pPr>
      <w:r w:rsidRPr="000D776F">
        <w:t>The initial density distribution for electron positive and negative ions is based on the Gaussian distribution. The streamer propagates within the boundary of the simulation under the background gas mixture can be controlled by controlling the Gaussian distribution parameters.</w:t>
      </w:r>
      <w:r w:rsidR="007E0357">
        <w:t xml:space="preserve"> The e</w:t>
      </w:r>
      <w:r w:rsidRPr="000D776F">
        <w:t>quation 1</w:t>
      </w:r>
      <w:r w:rsidR="000D3A38">
        <w:t>0</w:t>
      </w:r>
      <w:r w:rsidRPr="000D776F">
        <w:t xml:space="preserve"> represents the Gaussian approximation for initial density distribution for electrons, positive and negative ions </w:t>
      </w:r>
      <w:r w:rsidRPr="002B2BD4">
        <w:fldChar w:fldCharType="begin"/>
      </w:r>
      <w:r w:rsidR="005C3F8D">
        <w:instrText xml:space="preserve"> ADDIN EN.CITE &lt;EndNote&gt;&lt;Cite&gt;&lt;Author&gt;Yan&lt;/Author&gt;&lt;Year&gt;2023&lt;/Year&gt;&lt;RecNum&gt;5&lt;/RecNum&gt;&lt;DisplayText&gt;[14]&lt;/DisplayText&gt;&lt;record&gt;&lt;rec-number&gt;5&lt;/rec-number&gt;&lt;foreign-keys&gt;&lt;key app="EN" db-id="r05xs095xr9rs7e0esa5sw55rz0ztxw9drz9" timestamp="1687131609"&gt;5&lt;/key&gt;&lt;/foreign-keys&gt;&lt;ref-type name="Journal Article"&gt;17&lt;/ref-type&gt;&lt;contributors&gt;&lt;authors&gt;&lt;author&gt;Yan, Xinfeng&lt;/author&gt;&lt;author&gt;Zhou, Xiaoli&lt;/author&gt;&lt;author&gt;Li, Ze&lt;/author&gt;&lt;author&gt;Qian, Yong&lt;/author&gt;&lt;author&gt;Sheng, Gehao&lt;/author&gt;&lt;/authors&gt;&lt;/contributors&gt;&lt;titles&gt;&lt;title&gt;Surface Discharge Characteristics and Numerical Simulation in C4F7N/CO2 Mixture&lt;/title&gt;&lt;secondary-title&gt;Applied Sciences&lt;/secondary-title&gt;&lt;/titles&gt;&lt;periodical&gt;&lt;full-title&gt;Applied Sciences&lt;/full-title&gt;&lt;/periodical&gt;&lt;pages&gt;1409&lt;/pages&gt;&lt;volume&gt;13&lt;/volume&gt;&lt;number&gt;3&lt;/number&gt;&lt;dates&gt;&lt;year&gt;2023&lt;/year&gt;&lt;/dates&gt;&lt;isbn&gt;2076-3417&lt;/isbn&gt;&lt;urls&gt;&lt;/urls&gt;&lt;/record&gt;&lt;/Cite&gt;&lt;/EndNote&gt;</w:instrText>
      </w:r>
      <w:r w:rsidRPr="002B2BD4">
        <w:fldChar w:fldCharType="separate"/>
      </w:r>
      <w:r w:rsidR="005C3F8D">
        <w:rPr>
          <w:noProof/>
        </w:rPr>
        <w:t>[14]</w:t>
      </w:r>
      <w:r w:rsidRPr="002B2BD4">
        <w:fldChar w:fldCharType="end"/>
      </w:r>
      <w:r w:rsidRPr="000D776F">
        <w:t xml:space="preserve">.        </w:t>
      </w:r>
    </w:p>
    <w:p w14:paraId="11C0AC73" w14:textId="620CA1CC" w:rsidR="000A339C" w:rsidRPr="000D776F" w:rsidRDefault="000A339C" w:rsidP="00284BFA">
      <w:pPr>
        <w:pStyle w:val="EquationNumber"/>
      </w:pPr>
      <m:oMathPara>
        <m:oMath>
          <m:r>
            <w:rPr>
              <w:rFonts w:ascii="Cambria Math" w:hAnsi="Cambria Math"/>
            </w:rPr>
            <m:t xml:space="preserve">           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max</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num>
                    <m:den>
                      <m:r>
                        <m:rPr>
                          <m:sty m:val="p"/>
                        </m:rPr>
                        <w:rPr>
                          <w:rFonts w:ascii="Cambria Math" w:hAnsi="Cambria Math"/>
                        </w:rPr>
                        <m:t>2</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2</m:t>
                          </m:r>
                        </m:sup>
                      </m:sSubSup>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0</m:t>
                          </m:r>
                        </m:sub>
                      </m:sSub>
                    </m:num>
                    <m:den>
                      <m:r>
                        <m:rPr>
                          <m:sty m:val="p"/>
                        </m:rPr>
                        <w:rPr>
                          <w:rFonts w:ascii="Cambria Math" w:hAnsi="Cambria Math"/>
                        </w:rPr>
                        <m:t>2</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2</m:t>
                          </m:r>
                        </m:sup>
                      </m:sSubSup>
                    </m:den>
                  </m:f>
                </m:e>
              </m:d>
            </m:e>
            <m:sup>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w:rPr>
                  <w:rFonts w:ascii="Cambria Math" w:hAnsi="Cambria Math"/>
                </w:rPr>
                <m:t>10</m:t>
              </m:r>
            </m:e>
          </m:d>
        </m:oMath>
      </m:oMathPara>
    </w:p>
    <w:p w14:paraId="27A46AA8" w14:textId="77777777" w:rsidR="000A339C" w:rsidRPr="000D776F" w:rsidRDefault="000A339C" w:rsidP="00F5241B">
      <w:pPr>
        <w:pStyle w:val="Text"/>
      </w:pPr>
      <w:proofErr w:type="gramStart"/>
      <w:r w:rsidRPr="000D776F">
        <w:t>where</w:t>
      </w:r>
      <w:proofErr w:type="gramEnd"/>
      <w:r w:rsidRPr="000D776F">
        <w:t xml:space="preserve"> r and z is the coordinates of streamer discharge along the x and y axis. </w:t>
      </w:r>
      <w:proofErr w:type="gramStart"/>
      <w:r w:rsidRPr="000D776F">
        <w:t>r</w:t>
      </w:r>
      <w:r w:rsidRPr="000D776F">
        <w:rPr>
          <w:vertAlign w:val="subscript"/>
        </w:rPr>
        <w:t>0</w:t>
      </w:r>
      <w:proofErr w:type="gramEnd"/>
      <w:r w:rsidRPr="000D776F">
        <w:t xml:space="preserve"> and z</w:t>
      </w:r>
      <w:r w:rsidRPr="000D776F">
        <w:rPr>
          <w:vertAlign w:val="subscript"/>
        </w:rPr>
        <w:t>0</w:t>
      </w:r>
      <w:r w:rsidRPr="000D776F">
        <w:t xml:space="preserve"> is the coordinates of the rod electrode. </w:t>
      </w:r>
      <w:proofErr w:type="gramStart"/>
      <w:r w:rsidRPr="000D776F">
        <w:t>s</w:t>
      </w:r>
      <w:r w:rsidRPr="000D776F">
        <w:rPr>
          <w:vertAlign w:val="subscript"/>
        </w:rPr>
        <w:t>0</w:t>
      </w:r>
      <w:proofErr w:type="gramEnd"/>
      <w:r w:rsidRPr="000D776F">
        <w:t xml:space="preserve"> is the radius of the initial distribution particles. The maximum initial electron density in the beginning is at the tip of the electrode and hence the propagation of streamer along the z axis will become easy.</w:t>
      </w:r>
    </w:p>
    <w:p w14:paraId="699C6F51" w14:textId="0E3D7892" w:rsidR="000A339C" w:rsidRPr="000D776F" w:rsidRDefault="000A339C" w:rsidP="00F5241B">
      <w:pPr>
        <w:pStyle w:val="Text"/>
      </w:pPr>
      <w:r w:rsidRPr="000D776F">
        <w:t>For the secondary emission of electrons Townsend first ionization coefficient has used to determine the secondary electron emissions from the electron impact reaction. The Townsend first ionization coefficient is given below in equation 1</w:t>
      </w:r>
      <w:r w:rsidR="00010D0B">
        <w:t>1</w:t>
      </w:r>
      <w:r w:rsidRPr="000D776F">
        <w:t xml:space="preserve"> </w:t>
      </w:r>
      <w:r w:rsidRPr="002B2BD4">
        <w:fldChar w:fldCharType="begin"/>
      </w:r>
      <w:r w:rsidR="005C3F8D">
        <w:instrText xml:space="preserve"> ADDIN EN.CITE &lt;EndNote&gt;&lt;Cite&gt;&lt;Author&gt;Talviste&lt;/Author&gt;&lt;Year&gt;2021&lt;/Year&gt;&lt;RecNum&gt;6&lt;/RecNum&gt;&lt;DisplayText&gt;[22]&lt;/DisplayText&gt;&lt;record&gt;&lt;rec-number&gt;6&lt;/rec-number&gt;&lt;foreign-keys&gt;&lt;key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EndNote&gt;</w:instrText>
      </w:r>
      <w:r w:rsidRPr="002B2BD4">
        <w:fldChar w:fldCharType="separate"/>
      </w:r>
      <w:r w:rsidR="005C3F8D">
        <w:rPr>
          <w:noProof/>
        </w:rPr>
        <w:t>[22]</w:t>
      </w:r>
      <w:r w:rsidRPr="002B2BD4">
        <w:fldChar w:fldCharType="end"/>
      </w:r>
      <w:r w:rsidRPr="000D776F">
        <w:t xml:space="preserve">.  </w:t>
      </w:r>
    </w:p>
    <w:p w14:paraId="316770C9" w14:textId="2352F05F" w:rsidR="000A339C" w:rsidRPr="000D776F" w:rsidRDefault="00F5241B" w:rsidP="00F5241B">
      <w:pPr>
        <w:pStyle w:val="EquationNumber"/>
      </w:pPr>
      <m:oMathPara>
        <m:oMath>
          <m:r>
            <w:rPr>
              <w:rFonts w:ascii="Cambria Math" w:hAnsi="Cambria Math"/>
            </w:rPr>
            <m:t xml:space="preserve">                     α</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BP</m:t>
                  </m:r>
                </m:num>
                <m:den>
                  <m:r>
                    <w:rPr>
                      <w:rFonts w:ascii="Cambria Math" w:hAnsi="Cambria Math"/>
                    </w:rPr>
                    <m:t>E</m:t>
                  </m:r>
                </m:den>
              </m:f>
              <m:r>
                <m:rPr>
                  <m:sty m:val="p"/>
                </m:rPr>
                <w:rPr>
                  <w:rFonts w:ascii="Cambria Math" w:hAnsi="Cambria Math"/>
                </w:rPr>
                <m:t>)</m:t>
              </m:r>
            </m:sup>
          </m:sSup>
          <m:r>
            <m:rPr>
              <m:sty m:val="p"/>
            </m:rPr>
            <w:rPr>
              <w:rFonts w:ascii="Cambria Math" w:hAnsi="Cambria Math"/>
            </w:rPr>
            <m:t xml:space="preserve">                                  (</m:t>
          </m:r>
          <m:r>
            <w:rPr>
              <w:rFonts w:ascii="Cambria Math" w:hAnsi="Cambria Math"/>
            </w:rPr>
            <m:t>11</m:t>
          </m:r>
          <m:r>
            <m:rPr>
              <m:sty m:val="p"/>
            </m:rPr>
            <w:rPr>
              <w:rFonts w:ascii="Cambria Math" w:hAnsi="Cambria Math"/>
            </w:rPr>
            <m:t>)</m:t>
          </m:r>
        </m:oMath>
      </m:oMathPara>
    </w:p>
    <w:p w14:paraId="685E9A3F" w14:textId="77777777" w:rsidR="000A339C" w:rsidRPr="000D776F" w:rsidRDefault="000A339C" w:rsidP="000A3DF1">
      <w:pPr>
        <w:pStyle w:val="Text"/>
      </w:pPr>
      <w:proofErr w:type="gramStart"/>
      <w:r w:rsidRPr="000D776F">
        <w:t>where</w:t>
      </w:r>
      <w:proofErr w:type="gramEnd"/>
      <w:r w:rsidRPr="000D776F">
        <w:t xml:space="preserve"> A and B are the constants. P is the pressure in </w:t>
      </w:r>
      <w:proofErr w:type="spellStart"/>
      <w:r w:rsidRPr="000D776F">
        <w:t>Torr</w:t>
      </w:r>
      <w:proofErr w:type="spellEnd"/>
      <w:r w:rsidRPr="000D776F">
        <w:t xml:space="preserve"> and E is the electric field (V/m). </w:t>
      </w:r>
    </w:p>
    <w:p w14:paraId="10504AD1" w14:textId="5B91CD93" w:rsidR="000A339C" w:rsidRPr="000D776F" w:rsidRDefault="000A339C" w:rsidP="00707F7B">
      <w:pPr>
        <w:pStyle w:val="Heading2"/>
      </w:pPr>
      <w:r w:rsidRPr="000D776F">
        <w:t>3.</w:t>
      </w:r>
      <w:r w:rsidR="007D3FDA">
        <w:t>3</w:t>
      </w:r>
      <w:r w:rsidRPr="000D776F">
        <w:t xml:space="preserve"> Initial conditions and reaction mechanism </w:t>
      </w:r>
    </w:p>
    <w:p w14:paraId="7352E4ED" w14:textId="7F808DC5" w:rsidR="000A339C" w:rsidRPr="000D776F" w:rsidRDefault="000A339C" w:rsidP="00D806CD">
      <w:pPr>
        <w:pStyle w:val="Text"/>
      </w:pPr>
      <w:r w:rsidRPr="000D776F">
        <w:t>For the simulation of streamer discharge in CO</w:t>
      </w:r>
      <w:r w:rsidRPr="000D776F">
        <w:rPr>
          <w:vertAlign w:val="subscript"/>
        </w:rPr>
        <w:t>2</w:t>
      </w:r>
      <w:r w:rsidRPr="000D776F">
        <w:t>/O</w:t>
      </w:r>
      <w:r w:rsidRPr="000D776F">
        <w:rPr>
          <w:vertAlign w:val="subscript"/>
        </w:rPr>
        <w:t>2</w:t>
      </w:r>
      <w:r w:rsidRPr="000D776F">
        <w:t xml:space="preserve"> mixture, the initial electron density value is selected based on the accurate simulation results. The initial value of electron density is 1×10</w:t>
      </w:r>
      <w:r w:rsidRPr="000D776F">
        <w:rPr>
          <w:vertAlign w:val="superscript"/>
        </w:rPr>
        <w:t xml:space="preserve">22 </w:t>
      </w:r>
      <w:r w:rsidRPr="000D776F">
        <w:t>(m</w:t>
      </w:r>
      <w:r w:rsidRPr="000D776F">
        <w:rPr>
          <w:vertAlign w:val="superscript"/>
        </w:rPr>
        <w:t>-3</w:t>
      </w:r>
      <w:r w:rsidRPr="000D776F">
        <w:t>). The initial ion density value (CO</w:t>
      </w:r>
      <w:r w:rsidRPr="000D776F">
        <w:rPr>
          <w:vertAlign w:val="subscript"/>
        </w:rPr>
        <w:t>2</w:t>
      </w:r>
      <w:r w:rsidRPr="000D776F">
        <w:rPr>
          <w:vertAlign w:val="superscript"/>
        </w:rPr>
        <w:t>+</w:t>
      </w:r>
      <w:r w:rsidRPr="000D776F">
        <w:t>, O</w:t>
      </w:r>
      <w:r w:rsidRPr="000D776F">
        <w:rPr>
          <w:vertAlign w:val="subscript"/>
        </w:rPr>
        <w:t>2</w:t>
      </w:r>
      <w:r w:rsidRPr="000D776F">
        <w:rPr>
          <w:vertAlign w:val="superscript"/>
        </w:rPr>
        <w:t>+</w:t>
      </w:r>
      <w:r w:rsidRPr="000D776F">
        <w:t>, O</w:t>
      </w:r>
      <w:r w:rsidRPr="000D776F">
        <w:rPr>
          <w:vertAlign w:val="subscript"/>
        </w:rPr>
        <w:t>2</w:t>
      </w:r>
      <w:r w:rsidRPr="000D776F">
        <w:rPr>
          <w:vertAlign w:val="superscript"/>
        </w:rPr>
        <w:t>-</w:t>
      </w:r>
      <w:r w:rsidRPr="000D776F">
        <w:t xml:space="preserve"> etc.) is taken as 1×10</w:t>
      </w:r>
      <w:r w:rsidRPr="000D776F">
        <w:rPr>
          <w:vertAlign w:val="superscript"/>
        </w:rPr>
        <w:t xml:space="preserve">19 </w:t>
      </w:r>
      <w:r w:rsidRPr="000D776F">
        <w:t>(m</w:t>
      </w:r>
      <w:r w:rsidRPr="000D776F">
        <w:rPr>
          <w:vertAlign w:val="superscript"/>
        </w:rPr>
        <w:t>-3</w:t>
      </w:r>
      <w:r w:rsidRPr="000D776F">
        <w:t>) .The initial value of electron and ion mobility is 1.2×10</w:t>
      </w:r>
      <w:r w:rsidRPr="000D776F">
        <w:rPr>
          <w:vertAlign w:val="superscript"/>
        </w:rPr>
        <w:t>5</w:t>
      </w:r>
      <w:r w:rsidRPr="000D776F">
        <w:t xml:space="preserve"> (m</w:t>
      </w:r>
      <w:r w:rsidRPr="000D776F">
        <w:rPr>
          <w:vertAlign w:val="superscript"/>
        </w:rPr>
        <w:t>2</w:t>
      </w:r>
      <w:r w:rsidRPr="000D776F">
        <w:t>/V.s) and 1.3×10</w:t>
      </w:r>
      <w:r w:rsidRPr="000D776F">
        <w:rPr>
          <w:vertAlign w:val="superscript"/>
        </w:rPr>
        <w:t xml:space="preserve">2 </w:t>
      </w:r>
      <w:r w:rsidRPr="000D776F">
        <w:t>(m</w:t>
      </w:r>
      <w:r w:rsidRPr="000D776F">
        <w:rPr>
          <w:vertAlign w:val="superscript"/>
        </w:rPr>
        <w:t>2</w:t>
      </w:r>
      <w:r w:rsidRPr="000D776F">
        <w:t>/V.s) respectively. The initial value of longitudinal and transverse electron diffusion is in between the range of 1800 and 2190 (m</w:t>
      </w:r>
      <w:r w:rsidRPr="000D776F">
        <w:rPr>
          <w:vertAlign w:val="superscript"/>
        </w:rPr>
        <w:t>2</w:t>
      </w:r>
      <w:r w:rsidRPr="000D776F">
        <w:t xml:space="preserve">/s). The initial electric potential is 0 V, and the initial electron energy is 3 eV respectively </w:t>
      </w:r>
      <w:r w:rsidRPr="002B2BD4">
        <w:fldChar w:fldCharType="begin"/>
      </w:r>
      <w:r w:rsidR="009231E1">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B2BD4">
        <w:fldChar w:fldCharType="separate"/>
      </w:r>
      <w:r w:rsidR="009231E1">
        <w:rPr>
          <w:noProof/>
        </w:rPr>
        <w:t>[5]</w:t>
      </w:r>
      <w:r w:rsidRPr="002B2BD4">
        <w:fldChar w:fldCharType="end"/>
      </w:r>
      <w:r w:rsidRPr="000D776F">
        <w:t xml:space="preserve">.     </w:t>
      </w:r>
    </w:p>
    <w:p w14:paraId="4E25505B" w14:textId="6473E34F" w:rsidR="000A339C" w:rsidRPr="000D776F" w:rsidDel="00CE78EB" w:rsidRDefault="000A339C" w:rsidP="00D806CD">
      <w:pPr>
        <w:pStyle w:val="Text"/>
        <w:rPr>
          <w:del w:id="1084" w:author="Tahir Nisar [2]" w:date="2024-05-12T21:11:00Z"/>
        </w:rPr>
      </w:pPr>
      <w:r w:rsidRPr="000D776F">
        <w:t>The reaction mechanism for the streamer discharge in CO</w:t>
      </w:r>
      <w:r w:rsidRPr="000D776F">
        <w:rPr>
          <w:vertAlign w:val="subscript"/>
        </w:rPr>
        <w:t>2</w:t>
      </w:r>
      <w:r w:rsidRPr="000D776F">
        <w:t>/O</w:t>
      </w:r>
      <w:r w:rsidRPr="000D776F">
        <w:rPr>
          <w:vertAlign w:val="subscript"/>
        </w:rPr>
        <w:t>2</w:t>
      </w:r>
      <w:r w:rsidRPr="000D776F">
        <w:t xml:space="preserve"> is presented in table 1 as shown below. These reactions are not only used for the electron transport properties with the help of Boltzmann's two-term approximation but also used in the streamer discharge development in CO</w:t>
      </w:r>
      <w:r w:rsidRPr="000D776F">
        <w:rPr>
          <w:vertAlign w:val="subscript"/>
        </w:rPr>
        <w:t>2</w:t>
      </w:r>
      <w:r w:rsidRPr="000D776F">
        <w:t>/O</w:t>
      </w:r>
      <w:r w:rsidRPr="000D776F">
        <w:rPr>
          <w:vertAlign w:val="subscript"/>
        </w:rPr>
        <w:t>2</w:t>
      </w:r>
      <w:r w:rsidRPr="000D776F">
        <w:t xml:space="preserve"> gas mixture. Reaction R1-R27 has been taken from the </w:t>
      </w:r>
      <w:proofErr w:type="spellStart"/>
      <w:r w:rsidRPr="000D776F">
        <w:t>LXCat</w:t>
      </w:r>
      <w:proofErr w:type="spellEnd"/>
      <w:r w:rsidRPr="000D776F">
        <w:t xml:space="preserve"> database </w:t>
      </w:r>
      <w:r w:rsidRPr="002B2BD4">
        <w:fldChar w:fldCharType="begin"/>
      </w:r>
      <w:r w:rsidR="005C3F8D">
        <w: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instrText>
      </w:r>
      <w:r w:rsidRPr="002B2BD4">
        <w:fldChar w:fldCharType="separate"/>
      </w:r>
      <w:r w:rsidR="005C3F8D">
        <w:rPr>
          <w:noProof/>
        </w:rPr>
        <w:t>[23]</w:t>
      </w:r>
      <w:r w:rsidRPr="002B2BD4">
        <w:fldChar w:fldCharType="end"/>
      </w:r>
      <w:r w:rsidRPr="000D776F">
        <w:t xml:space="preserve">. In this paper, four different reactions – elastic, excitation, attachment and </w:t>
      </w:r>
      <w:r w:rsidRPr="000D776F">
        <w:lastRenderedPageBreak/>
        <w:t>ionization – are used for the study of insulation properties of CO</w:t>
      </w:r>
      <w:r w:rsidRPr="000D776F">
        <w:rPr>
          <w:vertAlign w:val="subscript"/>
        </w:rPr>
        <w:t>2</w:t>
      </w:r>
      <w:r w:rsidRPr="000D776F">
        <w:t xml:space="preserve"> and O</w:t>
      </w:r>
      <w:r w:rsidRPr="000D776F">
        <w:rPr>
          <w:vertAlign w:val="subscript"/>
        </w:rPr>
        <w:t>2</w:t>
      </w:r>
      <w:r w:rsidRPr="000D776F">
        <w:t xml:space="preserve"> gas mixture. Reaction R2 is the elastic collision reaction of CO</w:t>
      </w:r>
      <w:r w:rsidRPr="000D776F">
        <w:rPr>
          <w:vertAlign w:val="subscript"/>
        </w:rPr>
        <w:t>2</w:t>
      </w:r>
      <w:r w:rsidRPr="000D776F">
        <w:t>. Reactions R13 and R27 are the ionization reactions of CO</w:t>
      </w:r>
      <w:r w:rsidRPr="000D776F">
        <w:rPr>
          <w:vertAlign w:val="subscript"/>
        </w:rPr>
        <w:t>2</w:t>
      </w:r>
      <w:r w:rsidRPr="000D776F">
        <w:t xml:space="preserve"> and O</w:t>
      </w:r>
      <w:r w:rsidRPr="000D776F">
        <w:rPr>
          <w:vertAlign w:val="subscript"/>
        </w:rPr>
        <w:t>2</w:t>
      </w:r>
      <w:r w:rsidRPr="000D776F">
        <w:t>. R1 and R26 are the attachment reactions of CO</w:t>
      </w:r>
      <w:r w:rsidRPr="000D776F">
        <w:rPr>
          <w:vertAlign w:val="subscript"/>
        </w:rPr>
        <w:t>2</w:t>
      </w:r>
      <w:r w:rsidRPr="000D776F">
        <w:t xml:space="preserve"> and O</w:t>
      </w:r>
      <w:r w:rsidRPr="000D776F">
        <w:rPr>
          <w:vertAlign w:val="subscript"/>
        </w:rPr>
        <w:t>2</w:t>
      </w:r>
      <w:r w:rsidRPr="000D776F">
        <w:t>. The rest of the reactions are the excitation reactions. In this paper, the main focus is to study the influence of electronegative gas and the corresponding reactions on the streamer formation in CO</w:t>
      </w:r>
      <w:r w:rsidRPr="000D776F">
        <w:rPr>
          <w:vertAlign w:val="subscript"/>
        </w:rPr>
        <w:t>2</w:t>
      </w:r>
      <w:r w:rsidRPr="000D776F">
        <w:t>/O</w:t>
      </w:r>
      <w:r w:rsidRPr="000D776F">
        <w:rPr>
          <w:vertAlign w:val="subscript"/>
        </w:rPr>
        <w:t>2</w:t>
      </w:r>
      <w:r w:rsidRPr="000D776F">
        <w:t xml:space="preserve"> gas mixture.    </w:t>
      </w:r>
    </w:p>
    <w:p w14:paraId="7E08517F" w14:textId="77777777" w:rsidR="00A62838" w:rsidRPr="000D776F" w:rsidRDefault="00A62838">
      <w:pPr>
        <w:pStyle w:val="Text"/>
        <w:pPrChange w:id="1085" w:author="Tahir Nisar [2]" w:date="2024-05-12T21:11:00Z">
          <w:pPr>
            <w:pStyle w:val="Text"/>
            <w:ind w:firstLine="0"/>
          </w:pPr>
        </w:pPrChange>
      </w:pPr>
    </w:p>
    <w:p w14:paraId="202B83BA" w14:textId="09C1E327" w:rsidR="000A339C" w:rsidRPr="000D776F" w:rsidRDefault="000A339C" w:rsidP="00713821">
      <w:pPr>
        <w:pStyle w:val="TableCaption"/>
      </w:pPr>
      <w:r w:rsidRPr="000D776F">
        <w:rPr>
          <w:b/>
        </w:rPr>
        <w:t xml:space="preserve">Table </w:t>
      </w:r>
      <w:r w:rsidRPr="002B2BD4">
        <w:rPr>
          <w:b/>
        </w:rPr>
        <w:fldChar w:fldCharType="begin"/>
      </w:r>
      <w:r w:rsidRPr="000D776F">
        <w:rPr>
          <w:b/>
        </w:rPr>
        <w:instrText xml:space="preserve"> SEQ Table \* ARABIC </w:instrText>
      </w:r>
      <w:r w:rsidRPr="002B2BD4">
        <w:rPr>
          <w:b/>
        </w:rPr>
        <w:fldChar w:fldCharType="separate"/>
      </w:r>
      <w:r w:rsidR="00EC1EA7">
        <w:rPr>
          <w:b/>
          <w:noProof/>
        </w:rPr>
        <w:t>1</w:t>
      </w:r>
      <w:r w:rsidRPr="002B2BD4">
        <w:rPr>
          <w:b/>
        </w:rPr>
        <w:fldChar w:fldCharType="end"/>
      </w:r>
      <w:r w:rsidRPr="000D776F">
        <w:rPr>
          <w:b/>
        </w:rPr>
        <w:t>.</w:t>
      </w:r>
      <w:r w:rsidRPr="000D776F">
        <w:t xml:space="preserve"> Reaction mechanism and collision cross section</w:t>
      </w:r>
    </w:p>
    <w:tbl>
      <w:tblPr>
        <w:tblStyle w:val="Mdeck5tablebodythreelines"/>
        <w:tblW w:w="0" w:type="auto"/>
        <w:tblLook w:val="04A0" w:firstRow="1" w:lastRow="0" w:firstColumn="1" w:lastColumn="0" w:noHBand="0" w:noVBand="1"/>
      </w:tblPr>
      <w:tblGrid>
        <w:gridCol w:w="1450"/>
        <w:gridCol w:w="2390"/>
        <w:gridCol w:w="1681"/>
        <w:gridCol w:w="1722"/>
      </w:tblGrid>
      <w:tr w:rsidR="000A339C" w:rsidRPr="000D776F" w14:paraId="3B387FF4" w14:textId="77777777" w:rsidTr="004B48DD">
        <w:trPr>
          <w:cnfStyle w:val="100000000000" w:firstRow="1" w:lastRow="0" w:firstColumn="0" w:lastColumn="0" w:oddVBand="0" w:evenVBand="0" w:oddHBand="0" w:evenHBand="0" w:firstRowFirstColumn="0" w:firstRowLastColumn="0" w:lastRowFirstColumn="0" w:lastRowLastColumn="0"/>
          <w:trHeight w:val="732"/>
        </w:trPr>
        <w:tc>
          <w:tcPr>
            <w:tcW w:w="1450" w:type="dxa"/>
          </w:tcPr>
          <w:p w14:paraId="40694386" w14:textId="77777777" w:rsidR="000A339C" w:rsidRPr="000D776F" w:rsidRDefault="000A339C" w:rsidP="00663FA2">
            <w:pPr>
              <w:pStyle w:val="TableBody"/>
              <w:rPr>
                <w:b/>
              </w:rPr>
            </w:pPr>
            <w:r w:rsidRPr="000D776F">
              <w:rPr>
                <w:b/>
              </w:rPr>
              <w:t>Reaction number</w:t>
            </w:r>
          </w:p>
        </w:tc>
        <w:tc>
          <w:tcPr>
            <w:tcW w:w="2390" w:type="dxa"/>
          </w:tcPr>
          <w:p w14:paraId="21503410" w14:textId="77777777" w:rsidR="000A339C" w:rsidRPr="000D776F" w:rsidRDefault="000A339C" w:rsidP="00663FA2">
            <w:pPr>
              <w:pStyle w:val="TableBody"/>
              <w:rPr>
                <w:b/>
              </w:rPr>
            </w:pPr>
            <w:r w:rsidRPr="000D776F">
              <w:rPr>
                <w:b/>
              </w:rPr>
              <w:t>Reaction formula</w:t>
            </w:r>
          </w:p>
        </w:tc>
        <w:tc>
          <w:tcPr>
            <w:tcW w:w="1681" w:type="dxa"/>
          </w:tcPr>
          <w:p w14:paraId="1CEA0F20" w14:textId="77777777" w:rsidR="000A339C" w:rsidRPr="000D776F" w:rsidRDefault="000A339C" w:rsidP="00663FA2">
            <w:pPr>
              <w:pStyle w:val="TableBody"/>
              <w:rPr>
                <w:b/>
              </w:rPr>
            </w:pPr>
            <w:r w:rsidRPr="000D776F">
              <w:rPr>
                <w:b/>
              </w:rPr>
              <w:t>Energy loss</w:t>
            </w:r>
          </w:p>
        </w:tc>
        <w:tc>
          <w:tcPr>
            <w:tcW w:w="1722" w:type="dxa"/>
          </w:tcPr>
          <w:p w14:paraId="5A52F2C6" w14:textId="77777777" w:rsidR="000A339C" w:rsidRPr="000D776F" w:rsidRDefault="000A339C" w:rsidP="00663FA2">
            <w:pPr>
              <w:pStyle w:val="TableBody"/>
              <w:rPr>
                <w:b/>
              </w:rPr>
            </w:pPr>
            <w:r w:rsidRPr="000D776F">
              <w:rPr>
                <w:b/>
              </w:rPr>
              <w:t>Type</w:t>
            </w:r>
          </w:p>
        </w:tc>
      </w:tr>
      <w:tr w:rsidR="000A339C" w:rsidRPr="000D776F" w14:paraId="37965A64" w14:textId="77777777" w:rsidTr="002B2BD4">
        <w:trPr>
          <w:trHeight w:val="357"/>
        </w:trPr>
        <w:tc>
          <w:tcPr>
            <w:tcW w:w="0" w:type="dxa"/>
          </w:tcPr>
          <w:p w14:paraId="01918E4F" w14:textId="77777777" w:rsidR="000A339C" w:rsidRPr="000D776F" w:rsidRDefault="000A339C" w:rsidP="00663FA2">
            <w:pPr>
              <w:pStyle w:val="TableBody"/>
            </w:pPr>
            <w:r w:rsidRPr="000D776F">
              <w:t>R1</w:t>
            </w:r>
          </w:p>
        </w:tc>
        <w:tc>
          <w:tcPr>
            <w:tcW w:w="0" w:type="dxa"/>
          </w:tcPr>
          <w:p w14:paraId="480D17EF" w14:textId="77777777" w:rsidR="000A339C" w:rsidRPr="000D776F" w:rsidRDefault="000A339C" w:rsidP="00663FA2">
            <w:pPr>
              <w:pStyle w:val="TableBody"/>
            </w:pPr>
            <w:r w:rsidRPr="000D776F">
              <w:t>e+CO</w:t>
            </w:r>
            <w:r w:rsidRPr="000D776F">
              <w:rPr>
                <w:vertAlign w:val="subscript"/>
              </w:rPr>
              <w:t>2</w:t>
            </w:r>
            <w:r w:rsidRPr="000D776F">
              <w:t xml:space="preserve"> → CO + O</w:t>
            </w:r>
            <w:r w:rsidRPr="000D776F">
              <w:rPr>
                <w:sz w:val="28"/>
                <w:vertAlign w:val="superscript"/>
              </w:rPr>
              <w:t>-</w:t>
            </w:r>
          </w:p>
        </w:tc>
        <w:tc>
          <w:tcPr>
            <w:tcW w:w="0" w:type="dxa"/>
          </w:tcPr>
          <w:p w14:paraId="395BFE3F" w14:textId="77777777" w:rsidR="000A339C" w:rsidRPr="000D776F" w:rsidRDefault="000A339C" w:rsidP="00663FA2">
            <w:pPr>
              <w:pStyle w:val="TableBody"/>
            </w:pPr>
            <w:r w:rsidRPr="000D776F">
              <w:t>0</w:t>
            </w:r>
          </w:p>
        </w:tc>
        <w:tc>
          <w:tcPr>
            <w:tcW w:w="0" w:type="dxa"/>
          </w:tcPr>
          <w:p w14:paraId="193594B3" w14:textId="77777777" w:rsidR="000A339C" w:rsidRPr="000D776F" w:rsidRDefault="000A339C" w:rsidP="00663FA2">
            <w:pPr>
              <w:pStyle w:val="TableBody"/>
            </w:pPr>
            <w:r w:rsidRPr="000D776F">
              <w:t>Attachment</w:t>
            </w:r>
          </w:p>
        </w:tc>
      </w:tr>
      <w:tr w:rsidR="000A339C" w:rsidRPr="000D776F" w14:paraId="0B931299" w14:textId="77777777" w:rsidTr="002B2BD4">
        <w:trPr>
          <w:trHeight w:val="66"/>
        </w:trPr>
        <w:tc>
          <w:tcPr>
            <w:tcW w:w="0" w:type="dxa"/>
          </w:tcPr>
          <w:p w14:paraId="1E166D1F" w14:textId="77777777" w:rsidR="000A339C" w:rsidRPr="000D776F" w:rsidRDefault="000A339C" w:rsidP="00663FA2">
            <w:pPr>
              <w:pStyle w:val="TableBody"/>
            </w:pPr>
            <w:r w:rsidRPr="000D776F">
              <w:t>R2</w:t>
            </w:r>
          </w:p>
        </w:tc>
        <w:tc>
          <w:tcPr>
            <w:tcW w:w="0" w:type="dxa"/>
          </w:tcPr>
          <w:p w14:paraId="5D64F9FA"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05D6E31C" w14:textId="77777777" w:rsidR="000A339C" w:rsidRPr="000D776F" w:rsidRDefault="000A339C" w:rsidP="00663FA2">
            <w:pPr>
              <w:pStyle w:val="TableBody"/>
            </w:pPr>
            <w:r w:rsidRPr="000D776F">
              <w:t>1.24e-5</w:t>
            </w:r>
          </w:p>
        </w:tc>
        <w:tc>
          <w:tcPr>
            <w:tcW w:w="0" w:type="dxa"/>
          </w:tcPr>
          <w:p w14:paraId="1FD3633E" w14:textId="77777777" w:rsidR="000A339C" w:rsidRPr="000D776F" w:rsidRDefault="000A339C" w:rsidP="00663FA2">
            <w:pPr>
              <w:pStyle w:val="TableBody"/>
            </w:pPr>
            <w:r w:rsidRPr="000D776F">
              <w:t>Elastic</w:t>
            </w:r>
          </w:p>
        </w:tc>
      </w:tr>
      <w:tr w:rsidR="000A339C" w:rsidRPr="000D776F" w14:paraId="3C1E020D" w14:textId="77777777" w:rsidTr="002B2BD4">
        <w:trPr>
          <w:trHeight w:val="66"/>
        </w:trPr>
        <w:tc>
          <w:tcPr>
            <w:tcW w:w="0" w:type="dxa"/>
          </w:tcPr>
          <w:p w14:paraId="243D3F97" w14:textId="77777777" w:rsidR="000A339C" w:rsidRPr="000D776F" w:rsidRDefault="000A339C" w:rsidP="00663FA2">
            <w:pPr>
              <w:pStyle w:val="TableBody"/>
            </w:pPr>
            <w:r w:rsidRPr="000D776F">
              <w:t>R3</w:t>
            </w:r>
          </w:p>
        </w:tc>
        <w:tc>
          <w:tcPr>
            <w:tcW w:w="0" w:type="dxa"/>
          </w:tcPr>
          <w:p w14:paraId="5CBD4CAF"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6533C4B1" w14:textId="77777777" w:rsidR="000A339C" w:rsidRPr="000D776F" w:rsidRDefault="000A339C" w:rsidP="00663FA2">
            <w:pPr>
              <w:pStyle w:val="TableBody"/>
            </w:pPr>
            <w:r w:rsidRPr="000D776F">
              <w:t>8.3e-2</w:t>
            </w:r>
          </w:p>
        </w:tc>
        <w:tc>
          <w:tcPr>
            <w:tcW w:w="0" w:type="dxa"/>
          </w:tcPr>
          <w:p w14:paraId="0E0DA274" w14:textId="77777777" w:rsidR="000A339C" w:rsidRPr="000D776F" w:rsidRDefault="000A339C" w:rsidP="00663FA2">
            <w:pPr>
              <w:pStyle w:val="TableBody"/>
            </w:pPr>
            <w:r w:rsidRPr="000D776F">
              <w:t>Excitation</w:t>
            </w:r>
          </w:p>
        </w:tc>
      </w:tr>
      <w:tr w:rsidR="000A339C" w:rsidRPr="000D776F" w14:paraId="0EB8DD15" w14:textId="77777777" w:rsidTr="002B2BD4">
        <w:trPr>
          <w:trHeight w:val="66"/>
        </w:trPr>
        <w:tc>
          <w:tcPr>
            <w:tcW w:w="0" w:type="dxa"/>
          </w:tcPr>
          <w:p w14:paraId="66417241" w14:textId="77777777" w:rsidR="000A339C" w:rsidRPr="000D776F" w:rsidRDefault="000A339C" w:rsidP="00663FA2">
            <w:pPr>
              <w:pStyle w:val="TableBody"/>
            </w:pPr>
            <w:r w:rsidRPr="000D776F">
              <w:t>R4</w:t>
            </w:r>
          </w:p>
        </w:tc>
        <w:tc>
          <w:tcPr>
            <w:tcW w:w="0" w:type="dxa"/>
          </w:tcPr>
          <w:p w14:paraId="77C91707"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78856B90" w14:textId="77777777" w:rsidR="000A339C" w:rsidRPr="000D776F" w:rsidRDefault="000A339C" w:rsidP="00663FA2">
            <w:pPr>
              <w:pStyle w:val="TableBody"/>
            </w:pPr>
            <w:r w:rsidRPr="000D776F">
              <w:t>1.67e-1</w:t>
            </w:r>
          </w:p>
        </w:tc>
        <w:tc>
          <w:tcPr>
            <w:tcW w:w="0" w:type="dxa"/>
          </w:tcPr>
          <w:p w14:paraId="317C759D" w14:textId="77777777" w:rsidR="000A339C" w:rsidRPr="000D776F" w:rsidRDefault="000A339C" w:rsidP="00663FA2">
            <w:pPr>
              <w:pStyle w:val="TableBody"/>
            </w:pPr>
            <w:r w:rsidRPr="000D776F">
              <w:t>Excitation</w:t>
            </w:r>
          </w:p>
        </w:tc>
      </w:tr>
      <w:tr w:rsidR="000A339C" w:rsidRPr="000D776F" w14:paraId="1114D75F" w14:textId="77777777" w:rsidTr="002B2BD4">
        <w:trPr>
          <w:trHeight w:val="66"/>
        </w:trPr>
        <w:tc>
          <w:tcPr>
            <w:tcW w:w="0" w:type="dxa"/>
          </w:tcPr>
          <w:p w14:paraId="65062852" w14:textId="77777777" w:rsidR="000A339C" w:rsidRPr="000D776F" w:rsidRDefault="000A339C" w:rsidP="00663FA2">
            <w:pPr>
              <w:pStyle w:val="TableBody"/>
            </w:pPr>
            <w:r w:rsidRPr="000D776F">
              <w:t>R5</w:t>
            </w:r>
          </w:p>
        </w:tc>
        <w:tc>
          <w:tcPr>
            <w:tcW w:w="0" w:type="dxa"/>
          </w:tcPr>
          <w:p w14:paraId="3845CCBF"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68CC97FF" w14:textId="77777777" w:rsidR="000A339C" w:rsidRPr="000D776F" w:rsidRDefault="000A339C" w:rsidP="00663FA2">
            <w:pPr>
              <w:pStyle w:val="TableBody"/>
            </w:pPr>
            <w:r w:rsidRPr="000D776F">
              <w:t>2.52e-1</w:t>
            </w:r>
          </w:p>
        </w:tc>
        <w:tc>
          <w:tcPr>
            <w:tcW w:w="0" w:type="dxa"/>
          </w:tcPr>
          <w:p w14:paraId="0BEFFEF6" w14:textId="77777777" w:rsidR="000A339C" w:rsidRPr="000D776F" w:rsidRDefault="000A339C" w:rsidP="00663FA2">
            <w:pPr>
              <w:pStyle w:val="TableBody"/>
            </w:pPr>
            <w:r w:rsidRPr="000D776F">
              <w:t>Excitation</w:t>
            </w:r>
          </w:p>
        </w:tc>
      </w:tr>
      <w:tr w:rsidR="000A339C" w:rsidRPr="000D776F" w14:paraId="55094F51" w14:textId="77777777" w:rsidTr="002B2BD4">
        <w:trPr>
          <w:trHeight w:val="66"/>
        </w:trPr>
        <w:tc>
          <w:tcPr>
            <w:tcW w:w="0" w:type="dxa"/>
          </w:tcPr>
          <w:p w14:paraId="67970D3C" w14:textId="77777777" w:rsidR="000A339C" w:rsidRPr="000D776F" w:rsidRDefault="000A339C" w:rsidP="00663FA2">
            <w:pPr>
              <w:pStyle w:val="TableBody"/>
            </w:pPr>
            <w:r w:rsidRPr="000D776F">
              <w:t>R6</w:t>
            </w:r>
          </w:p>
        </w:tc>
        <w:tc>
          <w:tcPr>
            <w:tcW w:w="0" w:type="dxa"/>
          </w:tcPr>
          <w:p w14:paraId="28E399B4"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3E8C5F3D" w14:textId="77777777" w:rsidR="000A339C" w:rsidRPr="000D776F" w:rsidRDefault="000A339C" w:rsidP="00663FA2">
            <w:pPr>
              <w:pStyle w:val="TableBody"/>
            </w:pPr>
            <w:r w:rsidRPr="000D776F">
              <w:t>2.91e-1</w:t>
            </w:r>
          </w:p>
        </w:tc>
        <w:tc>
          <w:tcPr>
            <w:tcW w:w="0" w:type="dxa"/>
          </w:tcPr>
          <w:p w14:paraId="2A2E80A0" w14:textId="77777777" w:rsidR="000A339C" w:rsidRPr="000D776F" w:rsidRDefault="000A339C" w:rsidP="00663FA2">
            <w:pPr>
              <w:pStyle w:val="TableBody"/>
            </w:pPr>
            <w:r w:rsidRPr="000D776F">
              <w:t>Excitation</w:t>
            </w:r>
          </w:p>
        </w:tc>
      </w:tr>
      <w:tr w:rsidR="000A339C" w:rsidRPr="000D776F" w14:paraId="30C5E079" w14:textId="77777777" w:rsidTr="002B2BD4">
        <w:trPr>
          <w:trHeight w:val="66"/>
        </w:trPr>
        <w:tc>
          <w:tcPr>
            <w:tcW w:w="0" w:type="dxa"/>
          </w:tcPr>
          <w:p w14:paraId="6134C46B" w14:textId="77777777" w:rsidR="000A339C" w:rsidRPr="000D776F" w:rsidRDefault="000A339C" w:rsidP="00663FA2">
            <w:pPr>
              <w:pStyle w:val="TableBody"/>
            </w:pPr>
            <w:r w:rsidRPr="000D776F">
              <w:t>R7</w:t>
            </w:r>
          </w:p>
        </w:tc>
        <w:tc>
          <w:tcPr>
            <w:tcW w:w="0" w:type="dxa"/>
          </w:tcPr>
          <w:p w14:paraId="40602F96"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450E6ADA" w14:textId="77777777" w:rsidR="000A339C" w:rsidRPr="000D776F" w:rsidRDefault="000A339C" w:rsidP="00663FA2">
            <w:pPr>
              <w:pStyle w:val="TableBody"/>
            </w:pPr>
            <w:r w:rsidRPr="000D776F">
              <w:t>3.39e-1</w:t>
            </w:r>
          </w:p>
        </w:tc>
        <w:tc>
          <w:tcPr>
            <w:tcW w:w="0" w:type="dxa"/>
          </w:tcPr>
          <w:p w14:paraId="55261379" w14:textId="77777777" w:rsidR="000A339C" w:rsidRPr="000D776F" w:rsidRDefault="000A339C" w:rsidP="00663FA2">
            <w:pPr>
              <w:pStyle w:val="TableBody"/>
            </w:pPr>
            <w:r w:rsidRPr="000D776F">
              <w:t>Excitation</w:t>
            </w:r>
          </w:p>
        </w:tc>
      </w:tr>
      <w:tr w:rsidR="000A339C" w:rsidRPr="000D776F" w14:paraId="0562A1C5" w14:textId="77777777" w:rsidTr="002B2BD4">
        <w:trPr>
          <w:trHeight w:val="66"/>
        </w:trPr>
        <w:tc>
          <w:tcPr>
            <w:tcW w:w="0" w:type="dxa"/>
          </w:tcPr>
          <w:p w14:paraId="324161CB" w14:textId="77777777" w:rsidR="000A339C" w:rsidRPr="000D776F" w:rsidRDefault="000A339C" w:rsidP="00663FA2">
            <w:pPr>
              <w:pStyle w:val="TableBody"/>
            </w:pPr>
            <w:r w:rsidRPr="000D776F">
              <w:t>R8</w:t>
            </w:r>
          </w:p>
        </w:tc>
        <w:tc>
          <w:tcPr>
            <w:tcW w:w="0" w:type="dxa"/>
          </w:tcPr>
          <w:p w14:paraId="11516870"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7B20534C" w14:textId="77777777" w:rsidR="000A339C" w:rsidRPr="000D776F" w:rsidRDefault="000A339C" w:rsidP="00663FA2">
            <w:pPr>
              <w:pStyle w:val="TableBody"/>
            </w:pPr>
            <w:r w:rsidRPr="000D776F">
              <w:t>4.22e-1</w:t>
            </w:r>
          </w:p>
        </w:tc>
        <w:tc>
          <w:tcPr>
            <w:tcW w:w="0" w:type="dxa"/>
          </w:tcPr>
          <w:p w14:paraId="222876CF" w14:textId="77777777" w:rsidR="000A339C" w:rsidRPr="000D776F" w:rsidRDefault="000A339C" w:rsidP="00663FA2">
            <w:pPr>
              <w:pStyle w:val="TableBody"/>
            </w:pPr>
            <w:r w:rsidRPr="000D776F">
              <w:t>Excitation</w:t>
            </w:r>
          </w:p>
        </w:tc>
      </w:tr>
      <w:tr w:rsidR="000A339C" w:rsidRPr="000D776F" w14:paraId="71FD2D51" w14:textId="77777777" w:rsidTr="002B2BD4">
        <w:trPr>
          <w:trHeight w:val="66"/>
        </w:trPr>
        <w:tc>
          <w:tcPr>
            <w:tcW w:w="0" w:type="dxa"/>
          </w:tcPr>
          <w:p w14:paraId="33E4A961" w14:textId="77777777" w:rsidR="000A339C" w:rsidRPr="000D776F" w:rsidRDefault="000A339C" w:rsidP="00663FA2">
            <w:pPr>
              <w:pStyle w:val="TableBody"/>
            </w:pPr>
            <w:r w:rsidRPr="000D776F">
              <w:t>R9</w:t>
            </w:r>
          </w:p>
        </w:tc>
        <w:tc>
          <w:tcPr>
            <w:tcW w:w="0" w:type="dxa"/>
          </w:tcPr>
          <w:p w14:paraId="6642CB86"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2B86B2FD" w14:textId="77777777" w:rsidR="000A339C" w:rsidRPr="000D776F" w:rsidRDefault="000A339C" w:rsidP="00663FA2">
            <w:pPr>
              <w:pStyle w:val="TableBody"/>
            </w:pPr>
            <w:r w:rsidRPr="000D776F">
              <w:t>5.05e-1</w:t>
            </w:r>
          </w:p>
        </w:tc>
        <w:tc>
          <w:tcPr>
            <w:tcW w:w="0" w:type="dxa"/>
          </w:tcPr>
          <w:p w14:paraId="698D6F8C" w14:textId="77777777" w:rsidR="000A339C" w:rsidRPr="000D776F" w:rsidRDefault="000A339C" w:rsidP="00663FA2">
            <w:pPr>
              <w:pStyle w:val="TableBody"/>
            </w:pPr>
            <w:r w:rsidRPr="000D776F">
              <w:t>Excitation</w:t>
            </w:r>
          </w:p>
        </w:tc>
      </w:tr>
      <w:tr w:rsidR="000A339C" w:rsidRPr="000D776F" w14:paraId="75CD13FA" w14:textId="77777777" w:rsidTr="002B2BD4">
        <w:trPr>
          <w:trHeight w:val="66"/>
        </w:trPr>
        <w:tc>
          <w:tcPr>
            <w:tcW w:w="0" w:type="dxa"/>
          </w:tcPr>
          <w:p w14:paraId="18C06601" w14:textId="77777777" w:rsidR="000A339C" w:rsidRPr="000D776F" w:rsidRDefault="000A339C" w:rsidP="00663FA2">
            <w:pPr>
              <w:pStyle w:val="TableBody"/>
            </w:pPr>
            <w:r w:rsidRPr="000D776F">
              <w:t>R10</w:t>
            </w:r>
          </w:p>
        </w:tc>
        <w:tc>
          <w:tcPr>
            <w:tcW w:w="0" w:type="dxa"/>
          </w:tcPr>
          <w:p w14:paraId="2815E54B"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6B0A392C" w14:textId="77777777" w:rsidR="000A339C" w:rsidRPr="000D776F" w:rsidRDefault="000A339C" w:rsidP="00663FA2">
            <w:pPr>
              <w:pStyle w:val="TableBody"/>
            </w:pPr>
            <w:r w:rsidRPr="000D776F">
              <w:t>2.5e0</w:t>
            </w:r>
          </w:p>
        </w:tc>
        <w:tc>
          <w:tcPr>
            <w:tcW w:w="0" w:type="dxa"/>
          </w:tcPr>
          <w:p w14:paraId="02403F67" w14:textId="77777777" w:rsidR="000A339C" w:rsidRPr="000D776F" w:rsidRDefault="000A339C" w:rsidP="00663FA2">
            <w:pPr>
              <w:pStyle w:val="TableBody"/>
            </w:pPr>
            <w:r w:rsidRPr="000D776F">
              <w:t>Excitation</w:t>
            </w:r>
          </w:p>
        </w:tc>
      </w:tr>
      <w:tr w:rsidR="000A339C" w:rsidRPr="000D776F" w14:paraId="460E36DF" w14:textId="77777777" w:rsidTr="002B2BD4">
        <w:trPr>
          <w:trHeight w:val="294"/>
        </w:trPr>
        <w:tc>
          <w:tcPr>
            <w:tcW w:w="0" w:type="dxa"/>
          </w:tcPr>
          <w:p w14:paraId="57845B8D" w14:textId="77777777" w:rsidR="000A339C" w:rsidRPr="000D776F" w:rsidRDefault="000A339C" w:rsidP="00663FA2">
            <w:pPr>
              <w:pStyle w:val="TableBody"/>
            </w:pPr>
            <w:r w:rsidRPr="000D776F">
              <w:t>R11</w:t>
            </w:r>
          </w:p>
        </w:tc>
        <w:tc>
          <w:tcPr>
            <w:tcW w:w="0" w:type="dxa"/>
          </w:tcPr>
          <w:p w14:paraId="0BB91933"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57087F5C" w14:textId="77777777" w:rsidR="000A339C" w:rsidRPr="000D776F" w:rsidRDefault="000A339C" w:rsidP="00663FA2">
            <w:pPr>
              <w:pStyle w:val="TableBody"/>
            </w:pPr>
            <w:r w:rsidRPr="000D776F">
              <w:t>7e0</w:t>
            </w:r>
          </w:p>
        </w:tc>
        <w:tc>
          <w:tcPr>
            <w:tcW w:w="0" w:type="dxa"/>
          </w:tcPr>
          <w:p w14:paraId="7C0AD159" w14:textId="77777777" w:rsidR="000A339C" w:rsidRPr="000D776F" w:rsidRDefault="000A339C" w:rsidP="00663FA2">
            <w:pPr>
              <w:pStyle w:val="TableBody"/>
            </w:pPr>
            <w:r w:rsidRPr="000D776F">
              <w:t>Excitation</w:t>
            </w:r>
          </w:p>
        </w:tc>
      </w:tr>
      <w:tr w:rsidR="000A339C" w:rsidRPr="000D776F" w14:paraId="24069A63" w14:textId="77777777" w:rsidTr="002B2BD4">
        <w:trPr>
          <w:trHeight w:val="66"/>
        </w:trPr>
        <w:tc>
          <w:tcPr>
            <w:tcW w:w="0" w:type="dxa"/>
          </w:tcPr>
          <w:p w14:paraId="2A5BE673" w14:textId="77777777" w:rsidR="000A339C" w:rsidRPr="000D776F" w:rsidRDefault="000A339C" w:rsidP="00663FA2">
            <w:pPr>
              <w:pStyle w:val="TableBody"/>
            </w:pPr>
            <w:r w:rsidRPr="000D776F">
              <w:t>R12</w:t>
            </w:r>
          </w:p>
        </w:tc>
        <w:tc>
          <w:tcPr>
            <w:tcW w:w="0" w:type="dxa"/>
          </w:tcPr>
          <w:p w14:paraId="22A490A9" w14:textId="77777777" w:rsidR="000A339C" w:rsidRPr="000D776F" w:rsidRDefault="000A339C" w:rsidP="00663FA2">
            <w:pPr>
              <w:pStyle w:val="TableBody"/>
            </w:pPr>
            <w:r w:rsidRPr="000D776F">
              <w:t>e + CO</w:t>
            </w:r>
            <w:r w:rsidRPr="000D776F">
              <w:rPr>
                <w:vertAlign w:val="subscript"/>
              </w:rPr>
              <w:t>2</w:t>
            </w:r>
            <w:r w:rsidRPr="000D776F">
              <w:t xml:space="preserve"> → e + CO</w:t>
            </w:r>
            <w:r w:rsidRPr="000D776F">
              <w:rPr>
                <w:vertAlign w:val="subscript"/>
              </w:rPr>
              <w:t>2</w:t>
            </w:r>
          </w:p>
        </w:tc>
        <w:tc>
          <w:tcPr>
            <w:tcW w:w="0" w:type="dxa"/>
          </w:tcPr>
          <w:p w14:paraId="1E4E76CB" w14:textId="77777777" w:rsidR="000A339C" w:rsidRPr="000D776F" w:rsidRDefault="000A339C" w:rsidP="00663FA2">
            <w:pPr>
              <w:pStyle w:val="TableBody"/>
            </w:pPr>
            <w:r w:rsidRPr="000D776F">
              <w:t>1.05e1</w:t>
            </w:r>
          </w:p>
        </w:tc>
        <w:tc>
          <w:tcPr>
            <w:tcW w:w="0" w:type="dxa"/>
          </w:tcPr>
          <w:p w14:paraId="43300397" w14:textId="77777777" w:rsidR="000A339C" w:rsidRPr="000D776F" w:rsidRDefault="000A339C" w:rsidP="00663FA2">
            <w:pPr>
              <w:pStyle w:val="TableBody"/>
            </w:pPr>
            <w:r w:rsidRPr="000D776F">
              <w:t>Excitation</w:t>
            </w:r>
          </w:p>
        </w:tc>
      </w:tr>
      <w:tr w:rsidR="000A339C" w:rsidRPr="000D776F" w14:paraId="11C1DFF2" w14:textId="77777777" w:rsidTr="004B48DD">
        <w:trPr>
          <w:trHeight w:val="48"/>
        </w:trPr>
        <w:tc>
          <w:tcPr>
            <w:tcW w:w="1450" w:type="dxa"/>
          </w:tcPr>
          <w:p w14:paraId="2C5D9C56" w14:textId="77777777" w:rsidR="000A339C" w:rsidRPr="000D776F" w:rsidRDefault="000A339C" w:rsidP="00663FA2">
            <w:pPr>
              <w:pStyle w:val="TableBody"/>
            </w:pPr>
            <w:r w:rsidRPr="000D776F">
              <w:t>R13</w:t>
            </w:r>
          </w:p>
        </w:tc>
        <w:tc>
          <w:tcPr>
            <w:tcW w:w="2390" w:type="dxa"/>
          </w:tcPr>
          <w:p w14:paraId="1E4356F3" w14:textId="77777777" w:rsidR="000A339C" w:rsidRPr="000D776F" w:rsidRDefault="000A339C" w:rsidP="00663FA2">
            <w:pPr>
              <w:pStyle w:val="TableBody"/>
            </w:pPr>
            <w:r w:rsidRPr="000D776F">
              <w:t>e + CO</w:t>
            </w:r>
            <w:r w:rsidRPr="000D776F">
              <w:rPr>
                <w:vertAlign w:val="subscript"/>
              </w:rPr>
              <w:t>2</w:t>
            </w:r>
            <w:r w:rsidRPr="000D776F">
              <w:t xml:space="preserve"> →2e+ CO</w:t>
            </w:r>
            <w:r w:rsidRPr="000D776F">
              <w:rPr>
                <w:vertAlign w:val="subscript"/>
              </w:rPr>
              <w:t>2</w:t>
            </w:r>
            <w:r w:rsidRPr="000D776F">
              <w:rPr>
                <w:sz w:val="28"/>
                <w:vertAlign w:val="superscript"/>
              </w:rPr>
              <w:t>+</w:t>
            </w:r>
          </w:p>
        </w:tc>
        <w:tc>
          <w:tcPr>
            <w:tcW w:w="1681" w:type="dxa"/>
          </w:tcPr>
          <w:p w14:paraId="186B7B9A" w14:textId="77777777" w:rsidR="000A339C" w:rsidRPr="000D776F" w:rsidRDefault="000A339C" w:rsidP="00663FA2">
            <w:pPr>
              <w:pStyle w:val="TableBody"/>
            </w:pPr>
            <w:r w:rsidRPr="000D776F">
              <w:t>1.33e1</w:t>
            </w:r>
          </w:p>
        </w:tc>
        <w:tc>
          <w:tcPr>
            <w:tcW w:w="1722" w:type="dxa"/>
          </w:tcPr>
          <w:p w14:paraId="6E7175D2" w14:textId="77777777" w:rsidR="00051429" w:rsidRPr="000D776F" w:rsidRDefault="000A339C" w:rsidP="00663FA2">
            <w:pPr>
              <w:pStyle w:val="TableBody"/>
            </w:pPr>
            <w:r w:rsidRPr="000D776F">
              <w:t>Ionization</w:t>
            </w:r>
          </w:p>
        </w:tc>
      </w:tr>
      <w:tr w:rsidR="000A339C" w:rsidRPr="000D776F" w14:paraId="6FD7064B" w14:textId="77777777" w:rsidTr="004B48DD">
        <w:trPr>
          <w:trHeight w:val="243"/>
        </w:trPr>
        <w:tc>
          <w:tcPr>
            <w:tcW w:w="1450" w:type="dxa"/>
          </w:tcPr>
          <w:p w14:paraId="55B8F4B2" w14:textId="77777777" w:rsidR="000A339C" w:rsidRPr="000D776F" w:rsidRDefault="000A339C" w:rsidP="00663FA2">
            <w:pPr>
              <w:pStyle w:val="TableBody"/>
            </w:pPr>
            <w:r w:rsidRPr="000D776F">
              <w:t>R14</w:t>
            </w:r>
          </w:p>
        </w:tc>
        <w:tc>
          <w:tcPr>
            <w:tcW w:w="2390" w:type="dxa"/>
          </w:tcPr>
          <w:p w14:paraId="339029D4"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3CA189B3" w14:textId="77777777" w:rsidR="000A339C" w:rsidRPr="000D776F" w:rsidRDefault="000A339C" w:rsidP="00663FA2">
            <w:pPr>
              <w:pStyle w:val="TableBody"/>
            </w:pPr>
            <w:r w:rsidRPr="000D776F">
              <w:t>2e-2</w:t>
            </w:r>
          </w:p>
        </w:tc>
        <w:tc>
          <w:tcPr>
            <w:tcW w:w="1722" w:type="dxa"/>
          </w:tcPr>
          <w:p w14:paraId="1C2C7025" w14:textId="77777777" w:rsidR="000A339C" w:rsidRPr="000D776F" w:rsidRDefault="000A339C" w:rsidP="00663FA2">
            <w:pPr>
              <w:pStyle w:val="TableBody"/>
            </w:pPr>
            <w:r w:rsidRPr="000D776F">
              <w:t>Excitation</w:t>
            </w:r>
          </w:p>
        </w:tc>
      </w:tr>
      <w:tr w:rsidR="000A339C" w:rsidRPr="000D776F" w14:paraId="10BFE3C8" w14:textId="77777777" w:rsidTr="004B48DD">
        <w:trPr>
          <w:trHeight w:val="243"/>
        </w:trPr>
        <w:tc>
          <w:tcPr>
            <w:tcW w:w="1450" w:type="dxa"/>
          </w:tcPr>
          <w:p w14:paraId="271956B2" w14:textId="77777777" w:rsidR="000A339C" w:rsidRPr="000D776F" w:rsidRDefault="000A339C" w:rsidP="00663FA2">
            <w:pPr>
              <w:pStyle w:val="TableBody"/>
            </w:pPr>
            <w:r w:rsidRPr="000D776F">
              <w:t>R15</w:t>
            </w:r>
          </w:p>
        </w:tc>
        <w:tc>
          <w:tcPr>
            <w:tcW w:w="2390" w:type="dxa"/>
          </w:tcPr>
          <w:p w14:paraId="121FB06D"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64BFFD31" w14:textId="77777777" w:rsidR="000A339C" w:rsidRPr="000D776F" w:rsidRDefault="000A339C" w:rsidP="00663FA2">
            <w:pPr>
              <w:pStyle w:val="TableBody"/>
            </w:pPr>
            <w:r w:rsidRPr="000D776F">
              <w:t>1.9e-1</w:t>
            </w:r>
          </w:p>
        </w:tc>
        <w:tc>
          <w:tcPr>
            <w:tcW w:w="1722" w:type="dxa"/>
          </w:tcPr>
          <w:p w14:paraId="34613876" w14:textId="77777777" w:rsidR="000A339C" w:rsidRPr="000D776F" w:rsidRDefault="000A339C" w:rsidP="00663FA2">
            <w:pPr>
              <w:pStyle w:val="TableBody"/>
            </w:pPr>
            <w:r w:rsidRPr="000D776F">
              <w:t>Excitation</w:t>
            </w:r>
          </w:p>
        </w:tc>
      </w:tr>
      <w:tr w:rsidR="000A339C" w:rsidRPr="000D776F" w14:paraId="106D7F9C" w14:textId="77777777" w:rsidTr="004B48DD">
        <w:trPr>
          <w:trHeight w:val="243"/>
        </w:trPr>
        <w:tc>
          <w:tcPr>
            <w:tcW w:w="1450" w:type="dxa"/>
          </w:tcPr>
          <w:p w14:paraId="2C922C20" w14:textId="77777777" w:rsidR="000A339C" w:rsidRPr="000D776F" w:rsidRDefault="000A339C" w:rsidP="00663FA2">
            <w:pPr>
              <w:pStyle w:val="TableBody"/>
            </w:pPr>
            <w:r w:rsidRPr="000D776F">
              <w:t>R16</w:t>
            </w:r>
          </w:p>
        </w:tc>
        <w:tc>
          <w:tcPr>
            <w:tcW w:w="2390" w:type="dxa"/>
          </w:tcPr>
          <w:p w14:paraId="7EB39180"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49E1DF73" w14:textId="77777777" w:rsidR="000A339C" w:rsidRPr="000D776F" w:rsidRDefault="000A339C" w:rsidP="00663FA2">
            <w:pPr>
              <w:pStyle w:val="TableBody"/>
            </w:pPr>
            <w:r w:rsidRPr="000D776F">
              <w:t>3.8e-1</w:t>
            </w:r>
          </w:p>
        </w:tc>
        <w:tc>
          <w:tcPr>
            <w:tcW w:w="1722" w:type="dxa"/>
          </w:tcPr>
          <w:p w14:paraId="794613AB" w14:textId="77777777" w:rsidR="000A339C" w:rsidRPr="000D776F" w:rsidRDefault="000A339C" w:rsidP="00663FA2">
            <w:pPr>
              <w:pStyle w:val="TableBody"/>
            </w:pPr>
            <w:r w:rsidRPr="000D776F">
              <w:t>Excitation</w:t>
            </w:r>
          </w:p>
        </w:tc>
      </w:tr>
      <w:tr w:rsidR="000A339C" w:rsidRPr="000D776F" w14:paraId="6E68457B" w14:textId="77777777" w:rsidTr="004B48DD">
        <w:trPr>
          <w:trHeight w:val="243"/>
        </w:trPr>
        <w:tc>
          <w:tcPr>
            <w:tcW w:w="1450" w:type="dxa"/>
          </w:tcPr>
          <w:p w14:paraId="53C53A25" w14:textId="77777777" w:rsidR="000A339C" w:rsidRPr="000D776F" w:rsidRDefault="000A339C" w:rsidP="00663FA2">
            <w:pPr>
              <w:pStyle w:val="TableBody"/>
            </w:pPr>
            <w:r w:rsidRPr="000D776F">
              <w:t>R17</w:t>
            </w:r>
          </w:p>
        </w:tc>
        <w:tc>
          <w:tcPr>
            <w:tcW w:w="2390" w:type="dxa"/>
          </w:tcPr>
          <w:p w14:paraId="5054794E"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53BE7356" w14:textId="77777777" w:rsidR="000A339C" w:rsidRPr="000D776F" w:rsidRDefault="000A339C" w:rsidP="00663FA2">
            <w:pPr>
              <w:pStyle w:val="TableBody"/>
            </w:pPr>
            <w:r w:rsidRPr="000D776F">
              <w:t>5.7e-1</w:t>
            </w:r>
          </w:p>
        </w:tc>
        <w:tc>
          <w:tcPr>
            <w:tcW w:w="1722" w:type="dxa"/>
          </w:tcPr>
          <w:p w14:paraId="4C5B8774" w14:textId="77777777" w:rsidR="000A339C" w:rsidRPr="000D776F" w:rsidRDefault="000A339C" w:rsidP="00663FA2">
            <w:pPr>
              <w:pStyle w:val="TableBody"/>
            </w:pPr>
            <w:r w:rsidRPr="000D776F">
              <w:t>Excitation</w:t>
            </w:r>
          </w:p>
        </w:tc>
      </w:tr>
      <w:tr w:rsidR="000A339C" w:rsidRPr="000D776F" w14:paraId="003B65BB" w14:textId="77777777" w:rsidTr="004B48DD">
        <w:trPr>
          <w:trHeight w:val="243"/>
        </w:trPr>
        <w:tc>
          <w:tcPr>
            <w:tcW w:w="1450" w:type="dxa"/>
          </w:tcPr>
          <w:p w14:paraId="313E5F71" w14:textId="77777777" w:rsidR="000A339C" w:rsidRPr="000D776F" w:rsidRDefault="000A339C" w:rsidP="00663FA2">
            <w:pPr>
              <w:pStyle w:val="TableBody"/>
            </w:pPr>
            <w:r w:rsidRPr="000D776F">
              <w:t>R18</w:t>
            </w:r>
          </w:p>
        </w:tc>
        <w:tc>
          <w:tcPr>
            <w:tcW w:w="2390" w:type="dxa"/>
          </w:tcPr>
          <w:p w14:paraId="40E05149"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789B322F" w14:textId="77777777" w:rsidR="000A339C" w:rsidRPr="000D776F" w:rsidRDefault="000A339C" w:rsidP="00663FA2">
            <w:pPr>
              <w:pStyle w:val="TableBody"/>
            </w:pPr>
            <w:r w:rsidRPr="000D776F">
              <w:t>7.5e-1</w:t>
            </w:r>
          </w:p>
        </w:tc>
        <w:tc>
          <w:tcPr>
            <w:tcW w:w="1722" w:type="dxa"/>
          </w:tcPr>
          <w:p w14:paraId="74E13F04" w14:textId="77777777" w:rsidR="000A339C" w:rsidRPr="000D776F" w:rsidRDefault="000A339C" w:rsidP="00663FA2">
            <w:pPr>
              <w:pStyle w:val="TableBody"/>
            </w:pPr>
            <w:r w:rsidRPr="000D776F">
              <w:t>Excitation</w:t>
            </w:r>
          </w:p>
        </w:tc>
      </w:tr>
      <w:tr w:rsidR="000A339C" w:rsidRPr="000D776F" w14:paraId="4621AC22" w14:textId="77777777" w:rsidTr="004B48DD">
        <w:trPr>
          <w:trHeight w:val="243"/>
        </w:trPr>
        <w:tc>
          <w:tcPr>
            <w:tcW w:w="1450" w:type="dxa"/>
          </w:tcPr>
          <w:p w14:paraId="01BA725B" w14:textId="77777777" w:rsidR="000A339C" w:rsidRPr="000D776F" w:rsidRDefault="000A339C" w:rsidP="00663FA2">
            <w:pPr>
              <w:pStyle w:val="TableBody"/>
            </w:pPr>
            <w:r w:rsidRPr="000D776F">
              <w:t>R19</w:t>
            </w:r>
          </w:p>
        </w:tc>
        <w:tc>
          <w:tcPr>
            <w:tcW w:w="2390" w:type="dxa"/>
          </w:tcPr>
          <w:p w14:paraId="68C1C21B"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6C408519" w14:textId="77777777" w:rsidR="000A339C" w:rsidRPr="000D776F" w:rsidRDefault="000A339C" w:rsidP="00663FA2">
            <w:pPr>
              <w:pStyle w:val="TableBody"/>
            </w:pPr>
            <w:r w:rsidRPr="000D776F">
              <w:t>9.7e-1</w:t>
            </w:r>
          </w:p>
        </w:tc>
        <w:tc>
          <w:tcPr>
            <w:tcW w:w="1722" w:type="dxa"/>
          </w:tcPr>
          <w:p w14:paraId="023F014E" w14:textId="77777777" w:rsidR="000A339C" w:rsidRPr="000D776F" w:rsidRDefault="000A339C" w:rsidP="00663FA2">
            <w:pPr>
              <w:pStyle w:val="TableBody"/>
            </w:pPr>
            <w:r w:rsidRPr="000D776F">
              <w:t>Excitation</w:t>
            </w:r>
          </w:p>
        </w:tc>
      </w:tr>
      <w:tr w:rsidR="000A339C" w:rsidRPr="000D776F" w14:paraId="57D841A3" w14:textId="77777777" w:rsidTr="004B48DD">
        <w:trPr>
          <w:trHeight w:val="243"/>
        </w:trPr>
        <w:tc>
          <w:tcPr>
            <w:tcW w:w="1450" w:type="dxa"/>
          </w:tcPr>
          <w:p w14:paraId="14D560EF" w14:textId="77777777" w:rsidR="000A339C" w:rsidRPr="000D776F" w:rsidRDefault="000A339C" w:rsidP="00663FA2">
            <w:pPr>
              <w:pStyle w:val="TableBody"/>
            </w:pPr>
            <w:r w:rsidRPr="000D776F">
              <w:t>R20</w:t>
            </w:r>
          </w:p>
        </w:tc>
        <w:tc>
          <w:tcPr>
            <w:tcW w:w="2390" w:type="dxa"/>
          </w:tcPr>
          <w:p w14:paraId="58F46D5D"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34147FFF" w14:textId="77777777" w:rsidR="000A339C" w:rsidRPr="000D776F" w:rsidRDefault="000A339C" w:rsidP="00663FA2">
            <w:pPr>
              <w:pStyle w:val="TableBody"/>
            </w:pPr>
            <w:r w:rsidRPr="000D776F">
              <w:t>1.7e0</w:t>
            </w:r>
          </w:p>
        </w:tc>
        <w:tc>
          <w:tcPr>
            <w:tcW w:w="1722" w:type="dxa"/>
          </w:tcPr>
          <w:p w14:paraId="117F331B" w14:textId="77777777" w:rsidR="000A339C" w:rsidRPr="000D776F" w:rsidRDefault="000A339C" w:rsidP="00663FA2">
            <w:pPr>
              <w:pStyle w:val="TableBody"/>
            </w:pPr>
            <w:r w:rsidRPr="000D776F">
              <w:t>Excitation</w:t>
            </w:r>
          </w:p>
        </w:tc>
      </w:tr>
      <w:tr w:rsidR="000A339C" w:rsidRPr="000D776F" w14:paraId="4A0C6E63" w14:textId="77777777" w:rsidTr="004B48DD">
        <w:trPr>
          <w:trHeight w:val="243"/>
        </w:trPr>
        <w:tc>
          <w:tcPr>
            <w:tcW w:w="1450" w:type="dxa"/>
          </w:tcPr>
          <w:p w14:paraId="1E5AF836" w14:textId="77777777" w:rsidR="000A339C" w:rsidRPr="000D776F" w:rsidRDefault="000A339C" w:rsidP="00663FA2">
            <w:pPr>
              <w:pStyle w:val="TableBody"/>
            </w:pPr>
            <w:r w:rsidRPr="000D776F">
              <w:t>R21</w:t>
            </w:r>
          </w:p>
        </w:tc>
        <w:tc>
          <w:tcPr>
            <w:tcW w:w="2390" w:type="dxa"/>
          </w:tcPr>
          <w:p w14:paraId="22F0FBF9"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11FF3675" w14:textId="77777777" w:rsidR="000A339C" w:rsidRPr="000D776F" w:rsidRDefault="000A339C" w:rsidP="00663FA2">
            <w:pPr>
              <w:pStyle w:val="TableBody"/>
            </w:pPr>
            <w:r w:rsidRPr="000D776F">
              <w:t>4.5e0</w:t>
            </w:r>
          </w:p>
        </w:tc>
        <w:tc>
          <w:tcPr>
            <w:tcW w:w="1722" w:type="dxa"/>
          </w:tcPr>
          <w:p w14:paraId="06D8E66C" w14:textId="77777777" w:rsidR="000A339C" w:rsidRPr="000D776F" w:rsidRDefault="000A339C" w:rsidP="00663FA2">
            <w:pPr>
              <w:pStyle w:val="TableBody"/>
            </w:pPr>
            <w:r w:rsidRPr="000D776F">
              <w:t>Excitation</w:t>
            </w:r>
          </w:p>
        </w:tc>
      </w:tr>
      <w:tr w:rsidR="000A339C" w:rsidRPr="000D776F" w14:paraId="1AFABB45" w14:textId="77777777" w:rsidTr="004B48DD">
        <w:trPr>
          <w:trHeight w:val="243"/>
        </w:trPr>
        <w:tc>
          <w:tcPr>
            <w:tcW w:w="1450" w:type="dxa"/>
          </w:tcPr>
          <w:p w14:paraId="59F3ABCC" w14:textId="77777777" w:rsidR="000A339C" w:rsidRPr="000D776F" w:rsidRDefault="000A339C" w:rsidP="00663FA2">
            <w:pPr>
              <w:pStyle w:val="TableBody"/>
            </w:pPr>
            <w:r w:rsidRPr="000D776F">
              <w:t>R22</w:t>
            </w:r>
          </w:p>
        </w:tc>
        <w:tc>
          <w:tcPr>
            <w:tcW w:w="2390" w:type="dxa"/>
          </w:tcPr>
          <w:p w14:paraId="74129729"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083DE8DF" w14:textId="77777777" w:rsidR="000A339C" w:rsidRPr="000D776F" w:rsidRDefault="000A339C" w:rsidP="00663FA2">
            <w:pPr>
              <w:pStyle w:val="TableBody"/>
            </w:pPr>
            <w:r w:rsidRPr="000D776F">
              <w:t>6e0</w:t>
            </w:r>
          </w:p>
        </w:tc>
        <w:tc>
          <w:tcPr>
            <w:tcW w:w="1722" w:type="dxa"/>
          </w:tcPr>
          <w:p w14:paraId="4A1B78EB" w14:textId="77777777" w:rsidR="000A339C" w:rsidRPr="000D776F" w:rsidRDefault="000A339C" w:rsidP="00663FA2">
            <w:pPr>
              <w:pStyle w:val="TableBody"/>
            </w:pPr>
            <w:r w:rsidRPr="000D776F">
              <w:t>Excitation</w:t>
            </w:r>
          </w:p>
        </w:tc>
      </w:tr>
      <w:tr w:rsidR="000A339C" w:rsidRPr="000D776F" w14:paraId="4CA74073" w14:textId="77777777" w:rsidTr="004B48DD">
        <w:trPr>
          <w:trHeight w:val="243"/>
        </w:trPr>
        <w:tc>
          <w:tcPr>
            <w:tcW w:w="1450" w:type="dxa"/>
          </w:tcPr>
          <w:p w14:paraId="1FEF0F20" w14:textId="77777777" w:rsidR="000A339C" w:rsidRPr="000D776F" w:rsidRDefault="000A339C" w:rsidP="00663FA2">
            <w:pPr>
              <w:pStyle w:val="TableBody"/>
            </w:pPr>
            <w:r w:rsidRPr="000D776F">
              <w:t>R23</w:t>
            </w:r>
          </w:p>
        </w:tc>
        <w:tc>
          <w:tcPr>
            <w:tcW w:w="2390" w:type="dxa"/>
          </w:tcPr>
          <w:p w14:paraId="3123F5EC"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4B9E3A85" w14:textId="77777777" w:rsidR="000A339C" w:rsidRPr="000D776F" w:rsidRDefault="000A339C" w:rsidP="00663FA2">
            <w:pPr>
              <w:pStyle w:val="TableBody"/>
            </w:pPr>
            <w:r w:rsidRPr="000D776F">
              <w:t>8.4e0</w:t>
            </w:r>
          </w:p>
        </w:tc>
        <w:tc>
          <w:tcPr>
            <w:tcW w:w="1722" w:type="dxa"/>
          </w:tcPr>
          <w:p w14:paraId="1037EDB7" w14:textId="77777777" w:rsidR="000A339C" w:rsidRPr="000D776F" w:rsidRDefault="000A339C" w:rsidP="00663FA2">
            <w:pPr>
              <w:pStyle w:val="TableBody"/>
            </w:pPr>
            <w:r w:rsidRPr="000D776F">
              <w:t>Excitation</w:t>
            </w:r>
          </w:p>
        </w:tc>
      </w:tr>
      <w:tr w:rsidR="000A339C" w:rsidRPr="000D776F" w14:paraId="5577BE77" w14:textId="77777777" w:rsidTr="004B48DD">
        <w:trPr>
          <w:trHeight w:val="243"/>
        </w:trPr>
        <w:tc>
          <w:tcPr>
            <w:tcW w:w="1450" w:type="dxa"/>
          </w:tcPr>
          <w:p w14:paraId="476053BE" w14:textId="77777777" w:rsidR="000A339C" w:rsidRPr="000D776F" w:rsidRDefault="000A339C" w:rsidP="00663FA2">
            <w:pPr>
              <w:pStyle w:val="TableBody"/>
            </w:pPr>
            <w:r w:rsidRPr="000D776F">
              <w:t>R24</w:t>
            </w:r>
          </w:p>
        </w:tc>
        <w:tc>
          <w:tcPr>
            <w:tcW w:w="2390" w:type="dxa"/>
          </w:tcPr>
          <w:p w14:paraId="5579834D"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31AF14AA" w14:textId="77777777" w:rsidR="000A339C" w:rsidRPr="000D776F" w:rsidRDefault="000A339C" w:rsidP="00663FA2">
            <w:pPr>
              <w:pStyle w:val="TableBody"/>
            </w:pPr>
            <w:r w:rsidRPr="000D776F">
              <w:t>9.97e0</w:t>
            </w:r>
          </w:p>
        </w:tc>
        <w:tc>
          <w:tcPr>
            <w:tcW w:w="1722" w:type="dxa"/>
          </w:tcPr>
          <w:p w14:paraId="24B8829E" w14:textId="77777777" w:rsidR="000A339C" w:rsidRPr="000D776F" w:rsidRDefault="000A339C" w:rsidP="00663FA2">
            <w:pPr>
              <w:pStyle w:val="TableBody"/>
            </w:pPr>
            <w:r w:rsidRPr="000D776F">
              <w:t>Excitation</w:t>
            </w:r>
          </w:p>
        </w:tc>
      </w:tr>
      <w:tr w:rsidR="000A339C" w:rsidRPr="000D776F" w14:paraId="4CD0FAF0" w14:textId="77777777" w:rsidTr="004B48DD">
        <w:trPr>
          <w:trHeight w:val="233"/>
        </w:trPr>
        <w:tc>
          <w:tcPr>
            <w:tcW w:w="1450" w:type="dxa"/>
          </w:tcPr>
          <w:p w14:paraId="6DD2B79D" w14:textId="77777777" w:rsidR="000A339C" w:rsidRPr="000D776F" w:rsidRDefault="000A339C" w:rsidP="00663FA2">
            <w:pPr>
              <w:pStyle w:val="TableBody"/>
            </w:pPr>
            <w:r w:rsidRPr="000D776F">
              <w:t>R25</w:t>
            </w:r>
          </w:p>
        </w:tc>
        <w:tc>
          <w:tcPr>
            <w:tcW w:w="2390" w:type="dxa"/>
          </w:tcPr>
          <w:p w14:paraId="47DB00D0" w14:textId="77777777" w:rsidR="000A339C" w:rsidRPr="000D776F" w:rsidRDefault="000A339C" w:rsidP="00663FA2">
            <w:pPr>
              <w:pStyle w:val="TableBody"/>
            </w:pPr>
            <w:r w:rsidRPr="000D776F">
              <w:t>e + O</w:t>
            </w:r>
            <w:r w:rsidRPr="000D776F">
              <w:rPr>
                <w:vertAlign w:val="subscript"/>
              </w:rPr>
              <w:t>2</w:t>
            </w:r>
            <w:r w:rsidRPr="000D776F">
              <w:t xml:space="preserve"> → e + O</w:t>
            </w:r>
            <w:r w:rsidRPr="000D776F">
              <w:rPr>
                <w:vertAlign w:val="subscript"/>
              </w:rPr>
              <w:t>2</w:t>
            </w:r>
          </w:p>
        </w:tc>
        <w:tc>
          <w:tcPr>
            <w:tcW w:w="1681" w:type="dxa"/>
          </w:tcPr>
          <w:p w14:paraId="37BB124A" w14:textId="77777777" w:rsidR="000A339C" w:rsidRPr="000D776F" w:rsidRDefault="000A339C" w:rsidP="00663FA2">
            <w:pPr>
              <w:pStyle w:val="TableBody"/>
            </w:pPr>
            <w:r w:rsidRPr="000D776F">
              <w:t>1.47e1</w:t>
            </w:r>
          </w:p>
        </w:tc>
        <w:tc>
          <w:tcPr>
            <w:tcW w:w="1722" w:type="dxa"/>
          </w:tcPr>
          <w:p w14:paraId="1EB97BD9" w14:textId="77777777" w:rsidR="000A339C" w:rsidRPr="000D776F" w:rsidRDefault="000A339C" w:rsidP="00663FA2">
            <w:pPr>
              <w:pStyle w:val="TableBody"/>
            </w:pPr>
            <w:r w:rsidRPr="000D776F">
              <w:t>Excitation</w:t>
            </w:r>
          </w:p>
        </w:tc>
      </w:tr>
      <w:tr w:rsidR="000A339C" w:rsidRPr="000D776F" w14:paraId="43FA96A1" w14:textId="77777777" w:rsidTr="004B48DD">
        <w:trPr>
          <w:trHeight w:val="243"/>
        </w:trPr>
        <w:tc>
          <w:tcPr>
            <w:tcW w:w="1450" w:type="dxa"/>
          </w:tcPr>
          <w:p w14:paraId="0837B17E" w14:textId="77777777" w:rsidR="000A339C" w:rsidRPr="000D776F" w:rsidRDefault="000A339C" w:rsidP="00663FA2">
            <w:pPr>
              <w:pStyle w:val="TableBody"/>
            </w:pPr>
            <w:r w:rsidRPr="000D776F">
              <w:t>R26</w:t>
            </w:r>
          </w:p>
        </w:tc>
        <w:tc>
          <w:tcPr>
            <w:tcW w:w="2390" w:type="dxa"/>
          </w:tcPr>
          <w:p w14:paraId="5BA0DC41" w14:textId="77777777" w:rsidR="000A339C" w:rsidRPr="000D776F" w:rsidRDefault="000A339C" w:rsidP="00663FA2">
            <w:pPr>
              <w:pStyle w:val="TableBody"/>
            </w:pPr>
            <w:r w:rsidRPr="000D776F">
              <w:t>e + O</w:t>
            </w:r>
            <w:r w:rsidRPr="000D776F">
              <w:rPr>
                <w:vertAlign w:val="subscript"/>
              </w:rPr>
              <w:t>2</w:t>
            </w:r>
            <w:r w:rsidRPr="000D776F">
              <w:t xml:space="preserve"> → O</w:t>
            </w:r>
            <w:r w:rsidRPr="000D776F">
              <w:rPr>
                <w:vertAlign w:val="subscript"/>
              </w:rPr>
              <w:t>2</w:t>
            </w:r>
            <w:r w:rsidRPr="000D776F">
              <w:rPr>
                <w:sz w:val="28"/>
                <w:vertAlign w:val="superscript"/>
              </w:rPr>
              <w:t>-</w:t>
            </w:r>
          </w:p>
        </w:tc>
        <w:tc>
          <w:tcPr>
            <w:tcW w:w="1681" w:type="dxa"/>
          </w:tcPr>
          <w:p w14:paraId="452E8D45" w14:textId="77777777" w:rsidR="000A339C" w:rsidRPr="000D776F" w:rsidRDefault="000A339C" w:rsidP="00663FA2">
            <w:pPr>
              <w:pStyle w:val="TableBody"/>
            </w:pPr>
            <w:r w:rsidRPr="000D776F">
              <w:t>0</w:t>
            </w:r>
          </w:p>
        </w:tc>
        <w:tc>
          <w:tcPr>
            <w:tcW w:w="1722" w:type="dxa"/>
          </w:tcPr>
          <w:p w14:paraId="25EE59DF" w14:textId="77777777" w:rsidR="000A339C" w:rsidRPr="000D776F" w:rsidRDefault="000A339C" w:rsidP="00663FA2">
            <w:pPr>
              <w:pStyle w:val="TableBody"/>
            </w:pPr>
            <w:r w:rsidRPr="000D776F">
              <w:t>Attachment</w:t>
            </w:r>
          </w:p>
        </w:tc>
      </w:tr>
      <w:tr w:rsidR="000A339C" w:rsidRPr="000D776F" w14:paraId="74E412C7" w14:textId="77777777" w:rsidTr="004B48DD">
        <w:trPr>
          <w:trHeight w:val="325"/>
        </w:trPr>
        <w:tc>
          <w:tcPr>
            <w:tcW w:w="1450" w:type="dxa"/>
          </w:tcPr>
          <w:p w14:paraId="7F71776D" w14:textId="77777777" w:rsidR="000A339C" w:rsidRPr="000D776F" w:rsidRDefault="000A339C" w:rsidP="00663FA2">
            <w:pPr>
              <w:pStyle w:val="TableBody"/>
            </w:pPr>
            <w:r w:rsidRPr="000D776F">
              <w:t>R27</w:t>
            </w:r>
          </w:p>
        </w:tc>
        <w:tc>
          <w:tcPr>
            <w:tcW w:w="2390" w:type="dxa"/>
          </w:tcPr>
          <w:p w14:paraId="3EFF81BD" w14:textId="77777777" w:rsidR="000A339C" w:rsidRPr="000D776F" w:rsidRDefault="000A339C" w:rsidP="00663FA2">
            <w:pPr>
              <w:pStyle w:val="TableBody"/>
            </w:pPr>
            <w:r w:rsidRPr="000D776F">
              <w:t>e + O</w:t>
            </w:r>
            <w:r w:rsidRPr="000D776F">
              <w:rPr>
                <w:vertAlign w:val="subscript"/>
              </w:rPr>
              <w:t>2</w:t>
            </w:r>
            <w:r w:rsidRPr="000D776F">
              <w:t xml:space="preserve"> → 2e + O</w:t>
            </w:r>
            <w:r w:rsidRPr="000D776F">
              <w:rPr>
                <w:vertAlign w:val="subscript"/>
              </w:rPr>
              <w:t>2</w:t>
            </w:r>
            <w:r w:rsidRPr="000D776F">
              <w:rPr>
                <w:sz w:val="28"/>
                <w:vertAlign w:val="superscript"/>
              </w:rPr>
              <w:t>+</w:t>
            </w:r>
          </w:p>
        </w:tc>
        <w:tc>
          <w:tcPr>
            <w:tcW w:w="1681" w:type="dxa"/>
          </w:tcPr>
          <w:p w14:paraId="6B211449" w14:textId="77777777" w:rsidR="000A339C" w:rsidRPr="000D776F" w:rsidRDefault="000A339C" w:rsidP="00663FA2">
            <w:pPr>
              <w:pStyle w:val="TableBody"/>
            </w:pPr>
            <w:r w:rsidRPr="000D776F">
              <w:t>1.206e1</w:t>
            </w:r>
          </w:p>
        </w:tc>
        <w:tc>
          <w:tcPr>
            <w:tcW w:w="1722" w:type="dxa"/>
          </w:tcPr>
          <w:p w14:paraId="6F14328C" w14:textId="77777777" w:rsidR="000A339C" w:rsidRPr="000D776F" w:rsidRDefault="000A339C" w:rsidP="00663FA2">
            <w:pPr>
              <w:pStyle w:val="TableBody"/>
            </w:pPr>
            <w:r w:rsidRPr="000D776F">
              <w:t>Ionization</w:t>
            </w:r>
          </w:p>
        </w:tc>
      </w:tr>
    </w:tbl>
    <w:p w14:paraId="6CB1481D" w14:textId="6FF3AF16" w:rsidR="000A339C" w:rsidRPr="000D776F" w:rsidRDefault="000A339C" w:rsidP="004B5081">
      <w:pPr>
        <w:pStyle w:val="Heading10"/>
        <w:rPr>
          <w:noProof/>
        </w:rPr>
      </w:pPr>
      <w:r w:rsidRPr="000D776F">
        <w:rPr>
          <w:noProof/>
        </w:rPr>
        <w:t xml:space="preserve">4. Results and Discussion </w:t>
      </w:r>
    </w:p>
    <w:p w14:paraId="6828690F" w14:textId="22195790" w:rsidR="000A339C" w:rsidDel="00EF4EC3" w:rsidRDefault="000A339C" w:rsidP="00F269D4">
      <w:pPr>
        <w:pStyle w:val="Text"/>
        <w:rPr>
          <w:ins w:id="1086" w:author="Muhammad Farasat Abbas" w:date="2024-03-20T11:09:00Z"/>
          <w:del w:id="1087" w:author="Tahir Nisar [2]" w:date="2024-05-12T21:11:00Z"/>
        </w:rPr>
      </w:pPr>
      <w:commentRangeStart w:id="1088"/>
      <w:del w:id="1089" w:author="Tahir Nisar [2]" w:date="2024-05-12T21:11:00Z">
        <w:r w:rsidRPr="001D48B3" w:rsidDel="00EF4EC3">
          <w:rPr>
            <w:highlight w:val="yellow"/>
            <w:rPrChange w:id="1090" w:author="Tahir Nisar [2]" w:date="2024-05-12T20:30:00Z">
              <w:rPr/>
            </w:rPrChange>
          </w:rPr>
          <w:delText>After calculating the transport properties of the CO</w:delText>
        </w:r>
        <w:r w:rsidRPr="001D48B3" w:rsidDel="00EF4EC3">
          <w:rPr>
            <w:highlight w:val="yellow"/>
            <w:vertAlign w:val="subscript"/>
            <w:rPrChange w:id="1091" w:author="Tahir Nisar [2]" w:date="2024-05-12T20:30:00Z">
              <w:rPr>
                <w:vertAlign w:val="subscript"/>
              </w:rPr>
            </w:rPrChange>
          </w:rPr>
          <w:delText>2</w:delText>
        </w:r>
        <w:r w:rsidRPr="001D48B3" w:rsidDel="00EF4EC3">
          <w:rPr>
            <w:highlight w:val="yellow"/>
            <w:rPrChange w:id="1092" w:author="Tahir Nisar [2]" w:date="2024-05-12T20:30:00Z">
              <w:rPr/>
            </w:rPrChange>
          </w:rPr>
          <w:delText>/O</w:delText>
        </w:r>
        <w:r w:rsidRPr="001D48B3" w:rsidDel="00EF4EC3">
          <w:rPr>
            <w:highlight w:val="yellow"/>
            <w:vertAlign w:val="subscript"/>
            <w:rPrChange w:id="1093" w:author="Tahir Nisar [2]" w:date="2024-05-12T20:30:00Z">
              <w:rPr>
                <w:vertAlign w:val="subscript"/>
              </w:rPr>
            </w:rPrChange>
          </w:rPr>
          <w:delText>2</w:delText>
        </w:r>
        <w:r w:rsidRPr="001D48B3" w:rsidDel="00EF4EC3">
          <w:rPr>
            <w:highlight w:val="yellow"/>
            <w:rPrChange w:id="1094" w:author="Tahir Nisar [2]" w:date="2024-05-12T20:30:00Z">
              <w:rPr/>
            </w:rPrChange>
          </w:rPr>
          <w:delText xml:space="preserve"> mixture, </w:delText>
        </w:r>
        <w:commentRangeEnd w:id="1088"/>
        <w:r w:rsidR="00D2360A" w:rsidRPr="001D48B3" w:rsidDel="00EF4EC3">
          <w:rPr>
            <w:rStyle w:val="CommentReference"/>
            <w:highlight w:val="yellow"/>
            <w:rPrChange w:id="1095" w:author="Tahir Nisar [2]" w:date="2024-05-12T20:30:00Z">
              <w:rPr>
                <w:rStyle w:val="CommentReference"/>
              </w:rPr>
            </w:rPrChange>
          </w:rPr>
          <w:commentReference w:id="1088"/>
        </w:r>
        <w:r w:rsidRPr="001D48B3" w:rsidDel="00EF4EC3">
          <w:rPr>
            <w:highlight w:val="yellow"/>
            <w:rPrChange w:id="1096" w:author="Tahir Nisar [2]" w:date="2024-05-12T20:30:00Z">
              <w:rPr/>
            </w:rPrChange>
          </w:rPr>
          <w:delText>the next part is to understand the behaviour</w:delText>
        </w:r>
      </w:del>
      <w:ins w:id="1097" w:author="Muhammad Farasat Abbas" w:date="2024-03-20T11:11:00Z">
        <w:del w:id="1098" w:author="Tahir Nisar [2]" w:date="2024-05-12T21:11:00Z">
          <w:r w:rsidR="00D2360A" w:rsidRPr="001D48B3" w:rsidDel="00EF4EC3">
            <w:rPr>
              <w:highlight w:val="yellow"/>
              <w:rPrChange w:id="1099" w:author="Tahir Nisar [2]" w:date="2024-05-12T20:30:00Z">
                <w:rPr/>
              </w:rPrChange>
            </w:rPr>
            <w:delText>behavior</w:delText>
          </w:r>
        </w:del>
      </w:ins>
      <w:del w:id="1100" w:author="Tahir Nisar [2]" w:date="2024-05-12T21:11:00Z">
        <w:r w:rsidRPr="001D48B3" w:rsidDel="00EF4EC3">
          <w:rPr>
            <w:highlight w:val="yellow"/>
            <w:rPrChange w:id="1101" w:author="Tahir Nisar [2]" w:date="2024-05-12T20:30:00Z">
              <w:rPr/>
            </w:rPrChange>
          </w:rPr>
          <w:delText xml:space="preserve"> of streamer initiation and propagation in CO</w:delText>
        </w:r>
        <w:r w:rsidRPr="001D48B3" w:rsidDel="00EF4EC3">
          <w:rPr>
            <w:highlight w:val="yellow"/>
            <w:vertAlign w:val="subscript"/>
            <w:rPrChange w:id="1102" w:author="Tahir Nisar [2]" w:date="2024-05-12T20:30:00Z">
              <w:rPr>
                <w:vertAlign w:val="subscript"/>
              </w:rPr>
            </w:rPrChange>
          </w:rPr>
          <w:delText>2</w:delText>
        </w:r>
        <w:r w:rsidRPr="001D48B3" w:rsidDel="00EF4EC3">
          <w:rPr>
            <w:highlight w:val="yellow"/>
            <w:rPrChange w:id="1103" w:author="Tahir Nisar [2]" w:date="2024-05-12T20:30:00Z">
              <w:rPr/>
            </w:rPrChange>
          </w:rPr>
          <w:delText>/O</w:delText>
        </w:r>
        <w:r w:rsidRPr="001D48B3" w:rsidDel="00EF4EC3">
          <w:rPr>
            <w:highlight w:val="yellow"/>
            <w:vertAlign w:val="subscript"/>
            <w:rPrChange w:id="1104" w:author="Tahir Nisar [2]" w:date="2024-05-12T20:30:00Z">
              <w:rPr>
                <w:vertAlign w:val="subscript"/>
              </w:rPr>
            </w:rPrChange>
          </w:rPr>
          <w:delText>2</w:delText>
        </w:r>
        <w:r w:rsidRPr="001D48B3" w:rsidDel="00EF4EC3">
          <w:rPr>
            <w:highlight w:val="yellow"/>
            <w:rPrChange w:id="1105" w:author="Tahir Nisar [2]" w:date="2024-05-12T20:30:00Z">
              <w:rPr/>
            </w:rPrChange>
          </w:rPr>
          <w:delText xml:space="preserve"> mixture under different conditions like polarity of the DC applied voltage, changing pressure, concentration ratio, changing electrode tip radius, and electrode distance. The main focus is on two different properties;</w:delText>
        </w:r>
      </w:del>
      <w:ins w:id="1106" w:author="Muhammad Farasat Abbas" w:date="2024-03-20T11:11:00Z">
        <w:del w:id="1107" w:author="Tahir Nisar [2]" w:date="2024-05-12T21:11:00Z">
          <w:r w:rsidR="00D2360A" w:rsidRPr="001D48B3" w:rsidDel="00EF4EC3">
            <w:rPr>
              <w:highlight w:val="yellow"/>
              <w:rPrChange w:id="1108" w:author="Tahir Nisar [2]" w:date="2024-05-12T20:30:00Z">
                <w:rPr/>
              </w:rPrChange>
            </w:rPr>
            <w:delText>properties:</w:delText>
          </w:r>
        </w:del>
      </w:ins>
      <w:del w:id="1109" w:author="Tahir Nisar [2]" w:date="2024-05-12T21:11:00Z">
        <w:r w:rsidRPr="001D48B3" w:rsidDel="00EF4EC3">
          <w:rPr>
            <w:highlight w:val="yellow"/>
            <w:rPrChange w:id="1110" w:author="Tahir Nisar [2]" w:date="2024-05-12T20:30:00Z">
              <w:rPr/>
            </w:rPrChange>
          </w:rPr>
          <w:delText xml:space="preserve"> electron density and electric field distributions.</w:delText>
        </w:r>
        <w:r w:rsidRPr="000D776F" w:rsidDel="00EF4EC3">
          <w:delText xml:space="preserve"> </w:delText>
        </w:r>
      </w:del>
    </w:p>
    <w:p w14:paraId="4CA757C5" w14:textId="335537B9" w:rsidR="00D2360A" w:rsidDel="00627AC7" w:rsidRDefault="00D2360A" w:rsidP="00D2360A">
      <w:pPr>
        <w:pStyle w:val="Text"/>
        <w:ind w:firstLine="0"/>
        <w:rPr>
          <w:ins w:id="1111" w:author="Muhammad Farasat Abbas" w:date="2024-03-20T11:09:00Z"/>
          <w:del w:id="1112" w:author="Tahir Nisar [2]" w:date="2024-05-12T21:06:00Z"/>
        </w:rPr>
      </w:pPr>
    </w:p>
    <w:p w14:paraId="6EF73C4F" w14:textId="2D9BA04B" w:rsidR="00D2360A" w:rsidRPr="00D2360A" w:rsidDel="00627AC7" w:rsidRDefault="00D2360A" w:rsidP="00D2360A">
      <w:pPr>
        <w:pStyle w:val="Text"/>
        <w:ind w:firstLine="0"/>
        <w:rPr>
          <w:ins w:id="1113" w:author="Muhammad Farasat Abbas" w:date="2024-03-20T11:09:00Z"/>
          <w:del w:id="1114" w:author="Tahir Nisar [2]" w:date="2024-05-12T21:06:00Z"/>
          <w:highlight w:val="red"/>
          <w:rPrChange w:id="1115" w:author="Muhammad Farasat Abbas" w:date="2024-03-20T11:16:00Z">
            <w:rPr>
              <w:ins w:id="1116" w:author="Muhammad Farasat Abbas" w:date="2024-03-20T11:09:00Z"/>
              <w:del w:id="1117" w:author="Tahir Nisar [2]" w:date="2024-05-12T21:06:00Z"/>
            </w:rPr>
          </w:rPrChange>
        </w:rPr>
      </w:pPr>
      <w:ins w:id="1118" w:author="Muhammad Farasat Abbas" w:date="2024-03-20T11:09:00Z">
        <w:del w:id="1119" w:author="Tahir Nisar [2]" w:date="2024-05-12T21:06:00Z">
          <w:r w:rsidRPr="00D2360A" w:rsidDel="00627AC7">
            <w:rPr>
              <w:highlight w:val="red"/>
              <w:rPrChange w:id="1120" w:author="Muhammad Farasat Abbas" w:date="2024-03-20T11:16:00Z">
                <w:rPr/>
              </w:rPrChange>
            </w:rPr>
            <w:delText>4.1 Positive Streamer in CO2/O2 Mixture</w:delText>
          </w:r>
        </w:del>
      </w:ins>
    </w:p>
    <w:p w14:paraId="1732E27C" w14:textId="04CB0F25" w:rsidR="00D2360A" w:rsidRPr="00D2360A" w:rsidDel="00627AC7" w:rsidRDefault="00D2360A" w:rsidP="00D2360A">
      <w:pPr>
        <w:pStyle w:val="Text"/>
        <w:ind w:firstLine="0"/>
        <w:rPr>
          <w:ins w:id="1121" w:author="Muhammad Farasat Abbas" w:date="2024-03-20T11:09:00Z"/>
          <w:del w:id="1122" w:author="Tahir Nisar [2]" w:date="2024-05-12T21:06:00Z"/>
          <w:highlight w:val="red"/>
          <w:rPrChange w:id="1123" w:author="Muhammad Farasat Abbas" w:date="2024-03-20T11:16:00Z">
            <w:rPr>
              <w:ins w:id="1124" w:author="Muhammad Farasat Abbas" w:date="2024-03-20T11:09:00Z"/>
              <w:del w:id="1125" w:author="Tahir Nisar [2]" w:date="2024-05-12T21:06:00Z"/>
            </w:rPr>
          </w:rPrChange>
        </w:rPr>
      </w:pPr>
      <w:ins w:id="1126" w:author="Muhammad Farasat Abbas" w:date="2024-03-20T11:10:00Z">
        <w:del w:id="1127" w:author="Tahir Nisar [2]" w:date="2024-05-12T21:06:00Z">
          <w:r w:rsidRPr="00D2360A" w:rsidDel="00627AC7">
            <w:rPr>
              <w:highlight w:val="red"/>
              <w:rPrChange w:id="1128" w:author="Muhammad Farasat Abbas" w:date="2024-03-20T11:16:00Z">
                <w:rPr/>
              </w:rPrChange>
            </w:rPr>
            <w:delText xml:space="preserve">A </w:delText>
          </w:r>
        </w:del>
      </w:ins>
      <w:ins w:id="1129" w:author="Muhammad Farasat Abbas" w:date="2024-03-20T11:09:00Z">
        <w:del w:id="1130" w:author="Tahir Nisar [2]" w:date="2024-05-12T21:06:00Z">
          <w:r w:rsidRPr="00D2360A" w:rsidDel="00627AC7">
            <w:rPr>
              <w:highlight w:val="red"/>
              <w:rPrChange w:id="1131" w:author="Muhammad Farasat Abbas" w:date="2024-03-20T11:16:00Z">
                <w:rPr/>
              </w:rPrChange>
            </w:rPr>
            <w:delText>Effect of concentration</w:delText>
          </w:r>
        </w:del>
      </w:ins>
      <w:ins w:id="1132" w:author="Muhammad Farasat Abbas" w:date="2024-03-20T11:12:00Z">
        <w:del w:id="1133" w:author="Tahir Nisar [2]" w:date="2024-05-12T21:06:00Z">
          <w:r w:rsidRPr="00D2360A" w:rsidDel="00627AC7">
            <w:rPr>
              <w:highlight w:val="red"/>
              <w:rPrChange w:id="1134" w:author="Muhammad Farasat Abbas" w:date="2024-03-20T11:16:00Z">
                <w:rPr/>
              </w:rPrChange>
            </w:rPr>
            <w:delText xml:space="preserve"> images of electron density, electric field and their graphs</w:delText>
          </w:r>
        </w:del>
      </w:ins>
    </w:p>
    <w:p w14:paraId="30FCFDF8" w14:textId="09554CEB" w:rsidR="00D2360A" w:rsidRPr="00D2360A" w:rsidDel="00627AC7" w:rsidRDefault="00D2360A" w:rsidP="00D2360A">
      <w:pPr>
        <w:pStyle w:val="Text"/>
        <w:ind w:firstLine="0"/>
        <w:rPr>
          <w:ins w:id="1135" w:author="Muhammad Farasat Abbas" w:date="2024-03-20T11:09:00Z"/>
          <w:del w:id="1136" w:author="Tahir Nisar [2]" w:date="2024-05-12T21:06:00Z"/>
          <w:highlight w:val="red"/>
          <w:rPrChange w:id="1137" w:author="Muhammad Farasat Abbas" w:date="2024-03-20T11:16:00Z">
            <w:rPr>
              <w:ins w:id="1138" w:author="Muhammad Farasat Abbas" w:date="2024-03-20T11:09:00Z"/>
              <w:del w:id="1139" w:author="Tahir Nisar [2]" w:date="2024-05-12T21:06:00Z"/>
            </w:rPr>
          </w:rPrChange>
        </w:rPr>
      </w:pPr>
      <w:ins w:id="1140" w:author="Muhammad Farasat Abbas" w:date="2024-03-20T11:10:00Z">
        <w:del w:id="1141" w:author="Tahir Nisar [2]" w:date="2024-05-12T21:06:00Z">
          <w:r w:rsidRPr="00D2360A" w:rsidDel="00627AC7">
            <w:rPr>
              <w:highlight w:val="red"/>
              <w:rPrChange w:id="1142" w:author="Muhammad Farasat Abbas" w:date="2024-03-20T11:16:00Z">
                <w:rPr/>
              </w:rPrChange>
            </w:rPr>
            <w:delText xml:space="preserve">B </w:delText>
          </w:r>
        </w:del>
      </w:ins>
      <w:ins w:id="1143" w:author="Muhammad Farasat Abbas" w:date="2024-03-20T11:09:00Z">
        <w:del w:id="1144" w:author="Tahir Nisar [2]" w:date="2024-05-12T21:06:00Z">
          <w:r w:rsidRPr="00D2360A" w:rsidDel="00627AC7">
            <w:rPr>
              <w:highlight w:val="red"/>
              <w:rPrChange w:id="1145" w:author="Muhammad Farasat Abbas" w:date="2024-03-20T11:16:00Z">
                <w:rPr/>
              </w:rPrChange>
            </w:rPr>
            <w:delText>Effect of pressure</w:delText>
          </w:r>
        </w:del>
      </w:ins>
      <w:ins w:id="1146" w:author="Muhammad Farasat Abbas" w:date="2024-03-20T11:13:00Z">
        <w:del w:id="1147" w:author="Tahir Nisar [2]" w:date="2024-05-12T21:06:00Z">
          <w:r w:rsidRPr="00D2360A" w:rsidDel="00627AC7">
            <w:rPr>
              <w:highlight w:val="red"/>
              <w:rPrChange w:id="1148" w:author="Muhammad Farasat Abbas" w:date="2024-03-20T11:16:00Z">
                <w:rPr/>
              </w:rPrChange>
            </w:rPr>
            <w:delText xml:space="preserve"> select one ratio and then talk about the impact of pressure for example, select 80/20 ratio and see the effect of different pressure</w:delText>
          </w:r>
        </w:del>
      </w:ins>
    </w:p>
    <w:p w14:paraId="5A6A40FE" w14:textId="47AE4401" w:rsidR="00D2360A" w:rsidRPr="00D2360A" w:rsidDel="00627AC7" w:rsidRDefault="00D2360A" w:rsidP="00D2360A">
      <w:pPr>
        <w:pStyle w:val="Text"/>
        <w:ind w:firstLine="0"/>
        <w:rPr>
          <w:ins w:id="1149" w:author="Muhammad Farasat Abbas" w:date="2024-03-20T11:09:00Z"/>
          <w:del w:id="1150" w:author="Tahir Nisar [2]" w:date="2024-05-12T21:06:00Z"/>
          <w:highlight w:val="red"/>
          <w:rPrChange w:id="1151" w:author="Muhammad Farasat Abbas" w:date="2024-03-20T11:16:00Z">
            <w:rPr>
              <w:ins w:id="1152" w:author="Muhammad Farasat Abbas" w:date="2024-03-20T11:09:00Z"/>
              <w:del w:id="1153" w:author="Tahir Nisar [2]" w:date="2024-05-12T21:06:00Z"/>
            </w:rPr>
          </w:rPrChange>
        </w:rPr>
      </w:pPr>
      <w:ins w:id="1154" w:author="Muhammad Farasat Abbas" w:date="2024-03-20T11:10:00Z">
        <w:del w:id="1155" w:author="Tahir Nisar [2]" w:date="2024-05-12T21:06:00Z">
          <w:r w:rsidRPr="00D2360A" w:rsidDel="00627AC7">
            <w:rPr>
              <w:highlight w:val="red"/>
              <w:rPrChange w:id="1156" w:author="Muhammad Farasat Abbas" w:date="2024-03-20T11:16:00Z">
                <w:rPr/>
              </w:rPrChange>
            </w:rPr>
            <w:delText xml:space="preserve">C </w:delText>
          </w:r>
        </w:del>
      </w:ins>
      <w:ins w:id="1157" w:author="Muhammad Farasat Abbas" w:date="2024-03-20T11:09:00Z">
        <w:del w:id="1158" w:author="Tahir Nisar [2]" w:date="2024-05-12T21:06:00Z">
          <w:r w:rsidRPr="00D2360A" w:rsidDel="00627AC7">
            <w:rPr>
              <w:highlight w:val="red"/>
              <w:rPrChange w:id="1159" w:author="Muhammad Farasat Abbas" w:date="2024-03-20T11:16:00Z">
                <w:rPr/>
              </w:rPrChange>
            </w:rPr>
            <w:delText>Effect of Electrode Radii</w:delText>
          </w:r>
        </w:del>
      </w:ins>
      <w:ins w:id="1160" w:author="Muhammad Farasat Abbas" w:date="2024-03-20T11:13:00Z">
        <w:del w:id="1161" w:author="Tahir Nisar [2]" w:date="2024-05-12T21:06:00Z">
          <w:r w:rsidRPr="00D2360A" w:rsidDel="00627AC7">
            <w:rPr>
              <w:highlight w:val="red"/>
              <w:rPrChange w:id="1162" w:author="Muhammad Farasat Abbas" w:date="2024-03-20T11:16:00Z">
                <w:rPr/>
              </w:rPrChange>
            </w:rPr>
            <w:delText xml:space="preserve"> Same select one ratio and see the effect </w:delText>
          </w:r>
        </w:del>
      </w:ins>
      <w:ins w:id="1163" w:author="Muhammad Farasat Abbas" w:date="2024-03-20T11:14:00Z">
        <w:del w:id="1164" w:author="Tahir Nisar [2]" w:date="2024-05-12T21:06:00Z">
          <w:r w:rsidRPr="00D2360A" w:rsidDel="00627AC7">
            <w:rPr>
              <w:highlight w:val="red"/>
              <w:rPrChange w:id="1165" w:author="Muhammad Farasat Abbas" w:date="2024-03-20T11:16:00Z">
                <w:rPr/>
              </w:rPrChange>
            </w:rPr>
            <w:delText xml:space="preserve">of different electrode radii </w:delText>
          </w:r>
        </w:del>
      </w:ins>
    </w:p>
    <w:p w14:paraId="228C263B" w14:textId="06EB4C66" w:rsidR="00D2360A" w:rsidRPr="00D2360A" w:rsidDel="00627AC7" w:rsidRDefault="00D2360A" w:rsidP="00D2360A">
      <w:pPr>
        <w:pStyle w:val="Text"/>
        <w:ind w:firstLine="0"/>
        <w:rPr>
          <w:ins w:id="1166" w:author="Muhammad Farasat Abbas" w:date="2024-03-20T11:10:00Z"/>
          <w:del w:id="1167" w:author="Tahir Nisar [2]" w:date="2024-05-12T21:06:00Z"/>
          <w:highlight w:val="red"/>
          <w:rPrChange w:id="1168" w:author="Muhammad Farasat Abbas" w:date="2024-03-20T11:16:00Z">
            <w:rPr>
              <w:ins w:id="1169" w:author="Muhammad Farasat Abbas" w:date="2024-03-20T11:10:00Z"/>
              <w:del w:id="1170" w:author="Tahir Nisar [2]" w:date="2024-05-12T21:06:00Z"/>
            </w:rPr>
          </w:rPrChange>
        </w:rPr>
      </w:pPr>
      <w:ins w:id="1171" w:author="Muhammad Farasat Abbas" w:date="2024-03-20T11:10:00Z">
        <w:del w:id="1172" w:author="Tahir Nisar [2]" w:date="2024-05-12T21:06:00Z">
          <w:r w:rsidRPr="00D2360A" w:rsidDel="00627AC7">
            <w:rPr>
              <w:highlight w:val="red"/>
              <w:rPrChange w:id="1173" w:author="Muhammad Farasat Abbas" w:date="2024-03-20T11:16:00Z">
                <w:rPr/>
              </w:rPrChange>
            </w:rPr>
            <w:delText xml:space="preserve">D </w:delText>
          </w:r>
        </w:del>
      </w:ins>
      <w:ins w:id="1174" w:author="Muhammad Farasat Abbas" w:date="2024-03-20T11:09:00Z">
        <w:del w:id="1175" w:author="Tahir Nisar [2]" w:date="2024-05-12T21:06:00Z">
          <w:r w:rsidRPr="00D2360A" w:rsidDel="00627AC7">
            <w:rPr>
              <w:highlight w:val="red"/>
              <w:rPrChange w:id="1176" w:author="Muhammad Farasat Abbas" w:date="2024-03-20T11:16:00Z">
                <w:rPr/>
              </w:rPrChange>
            </w:rPr>
            <w:delText>Effect of Gap length</w:delText>
          </w:r>
        </w:del>
      </w:ins>
      <w:ins w:id="1177" w:author="Muhammad Farasat Abbas" w:date="2024-03-20T11:14:00Z">
        <w:del w:id="1178" w:author="Tahir Nisar [2]" w:date="2024-05-12T21:06:00Z">
          <w:r w:rsidRPr="00D2360A" w:rsidDel="00627AC7">
            <w:rPr>
              <w:highlight w:val="red"/>
              <w:rPrChange w:id="1179" w:author="Muhammad Farasat Abbas" w:date="2024-03-20T11:16:00Z">
                <w:rPr/>
              </w:rPrChange>
            </w:rPr>
            <w:delText xml:space="preserve"> Same</w:delText>
          </w:r>
        </w:del>
      </w:ins>
    </w:p>
    <w:p w14:paraId="23907873" w14:textId="0BDE9AC8" w:rsidR="00D2360A" w:rsidRPr="00D2360A" w:rsidDel="00627AC7" w:rsidRDefault="00D2360A" w:rsidP="00D2360A">
      <w:pPr>
        <w:pStyle w:val="Text"/>
        <w:ind w:firstLine="0"/>
        <w:rPr>
          <w:ins w:id="1180" w:author="Muhammad Farasat Abbas" w:date="2024-03-20T11:10:00Z"/>
          <w:del w:id="1181" w:author="Tahir Nisar [2]" w:date="2024-05-12T21:06:00Z"/>
          <w:highlight w:val="red"/>
          <w:rPrChange w:id="1182" w:author="Muhammad Farasat Abbas" w:date="2024-03-20T11:16:00Z">
            <w:rPr>
              <w:ins w:id="1183" w:author="Muhammad Farasat Abbas" w:date="2024-03-20T11:10:00Z"/>
              <w:del w:id="1184" w:author="Tahir Nisar [2]" w:date="2024-05-12T21:06:00Z"/>
            </w:rPr>
          </w:rPrChange>
        </w:rPr>
      </w:pPr>
      <w:ins w:id="1185" w:author="Muhammad Farasat Abbas" w:date="2024-03-20T11:10:00Z">
        <w:del w:id="1186" w:author="Tahir Nisar [2]" w:date="2024-05-12T21:06:00Z">
          <w:r w:rsidRPr="00D2360A" w:rsidDel="00627AC7">
            <w:rPr>
              <w:highlight w:val="red"/>
              <w:rPrChange w:id="1187" w:author="Muhammad Farasat Abbas" w:date="2024-03-20T11:16:00Z">
                <w:rPr/>
              </w:rPrChange>
            </w:rPr>
            <w:delText>E streamer length</w:delText>
          </w:r>
        </w:del>
      </w:ins>
    </w:p>
    <w:p w14:paraId="49A6EFE9" w14:textId="75E4A732" w:rsidR="00D2360A" w:rsidRPr="00D2360A" w:rsidDel="00627AC7" w:rsidRDefault="00D2360A" w:rsidP="00D2360A">
      <w:pPr>
        <w:pStyle w:val="Text"/>
        <w:ind w:firstLine="0"/>
        <w:rPr>
          <w:ins w:id="1188" w:author="Muhammad Farasat Abbas" w:date="2024-03-20T11:10:00Z"/>
          <w:del w:id="1189" w:author="Tahir Nisar [2]" w:date="2024-05-12T21:06:00Z"/>
          <w:highlight w:val="red"/>
          <w:rPrChange w:id="1190" w:author="Muhammad Farasat Abbas" w:date="2024-03-20T11:16:00Z">
            <w:rPr>
              <w:ins w:id="1191" w:author="Muhammad Farasat Abbas" w:date="2024-03-20T11:10:00Z"/>
              <w:del w:id="1192" w:author="Tahir Nisar [2]" w:date="2024-05-12T21:06:00Z"/>
            </w:rPr>
          </w:rPrChange>
        </w:rPr>
      </w:pPr>
      <w:ins w:id="1193" w:author="Muhammad Farasat Abbas" w:date="2024-03-20T11:10:00Z">
        <w:del w:id="1194" w:author="Tahir Nisar [2]" w:date="2024-05-12T21:06:00Z">
          <w:r w:rsidRPr="00D2360A" w:rsidDel="00627AC7">
            <w:rPr>
              <w:highlight w:val="red"/>
              <w:rPrChange w:id="1195" w:author="Muhammad Farasat Abbas" w:date="2024-03-20T11:16:00Z">
                <w:rPr/>
              </w:rPrChange>
            </w:rPr>
            <w:delText>F Streamer velocity</w:delText>
          </w:r>
        </w:del>
      </w:ins>
    </w:p>
    <w:p w14:paraId="6594C0A4" w14:textId="5FEF2060" w:rsidR="00D2360A" w:rsidRPr="00D2360A" w:rsidDel="00627AC7" w:rsidRDefault="00D2360A" w:rsidP="00D2360A">
      <w:pPr>
        <w:pStyle w:val="Text"/>
        <w:ind w:firstLine="0"/>
        <w:rPr>
          <w:ins w:id="1196" w:author="Muhammad Farasat Abbas" w:date="2024-03-20T11:10:00Z"/>
          <w:del w:id="1197" w:author="Tahir Nisar [2]" w:date="2024-05-12T21:06:00Z"/>
          <w:highlight w:val="red"/>
          <w:rPrChange w:id="1198" w:author="Muhammad Farasat Abbas" w:date="2024-03-20T11:16:00Z">
            <w:rPr>
              <w:ins w:id="1199" w:author="Muhammad Farasat Abbas" w:date="2024-03-20T11:10:00Z"/>
              <w:del w:id="1200" w:author="Tahir Nisar [2]" w:date="2024-05-12T21:06:00Z"/>
            </w:rPr>
          </w:rPrChange>
        </w:rPr>
      </w:pPr>
    </w:p>
    <w:p w14:paraId="01311F85" w14:textId="73B9DC69" w:rsidR="00D2360A" w:rsidRPr="00D2360A" w:rsidDel="00627AC7" w:rsidRDefault="00D2360A" w:rsidP="00D2360A">
      <w:pPr>
        <w:pStyle w:val="Text"/>
        <w:ind w:firstLine="0"/>
        <w:rPr>
          <w:ins w:id="1201" w:author="Muhammad Farasat Abbas" w:date="2024-03-20T11:10:00Z"/>
          <w:del w:id="1202" w:author="Tahir Nisar [2]" w:date="2024-05-12T21:06:00Z"/>
          <w:highlight w:val="red"/>
          <w:rPrChange w:id="1203" w:author="Muhammad Farasat Abbas" w:date="2024-03-20T11:16:00Z">
            <w:rPr>
              <w:ins w:id="1204" w:author="Muhammad Farasat Abbas" w:date="2024-03-20T11:10:00Z"/>
              <w:del w:id="1205" w:author="Tahir Nisar [2]" w:date="2024-05-12T21:06:00Z"/>
            </w:rPr>
          </w:rPrChange>
        </w:rPr>
      </w:pPr>
      <w:ins w:id="1206" w:author="Muhammad Farasat Abbas" w:date="2024-03-20T11:10:00Z">
        <w:del w:id="1207" w:author="Tahir Nisar [2]" w:date="2024-05-12T21:06:00Z">
          <w:r w:rsidRPr="00D2360A" w:rsidDel="00627AC7">
            <w:rPr>
              <w:highlight w:val="red"/>
              <w:rPrChange w:id="1208" w:author="Muhammad Farasat Abbas" w:date="2024-03-20T11:16:00Z">
                <w:rPr/>
              </w:rPrChange>
            </w:rPr>
            <w:delText>4.2 Negative Streamer in CO2/O2 Mixture</w:delText>
          </w:r>
        </w:del>
      </w:ins>
    </w:p>
    <w:p w14:paraId="57BEEEA4" w14:textId="3C49AAAC" w:rsidR="00D2360A" w:rsidRPr="00D2360A" w:rsidDel="00627AC7" w:rsidRDefault="00D2360A" w:rsidP="00D2360A">
      <w:pPr>
        <w:pStyle w:val="Text"/>
        <w:ind w:firstLine="0"/>
        <w:rPr>
          <w:ins w:id="1209" w:author="Muhammad Farasat Abbas" w:date="2024-03-20T11:10:00Z"/>
          <w:del w:id="1210" w:author="Tahir Nisar [2]" w:date="2024-05-12T21:06:00Z"/>
          <w:highlight w:val="red"/>
          <w:rPrChange w:id="1211" w:author="Muhammad Farasat Abbas" w:date="2024-03-20T11:16:00Z">
            <w:rPr>
              <w:ins w:id="1212" w:author="Muhammad Farasat Abbas" w:date="2024-03-20T11:10:00Z"/>
              <w:del w:id="1213" w:author="Tahir Nisar [2]" w:date="2024-05-12T21:06:00Z"/>
            </w:rPr>
          </w:rPrChange>
        </w:rPr>
      </w:pPr>
      <w:ins w:id="1214" w:author="Muhammad Farasat Abbas" w:date="2024-03-20T11:10:00Z">
        <w:del w:id="1215" w:author="Tahir Nisar [2]" w:date="2024-05-12T21:06:00Z">
          <w:r w:rsidRPr="00D2360A" w:rsidDel="00627AC7">
            <w:rPr>
              <w:highlight w:val="red"/>
              <w:rPrChange w:id="1216" w:author="Muhammad Farasat Abbas" w:date="2024-03-20T11:16:00Z">
                <w:rPr/>
              </w:rPrChange>
            </w:rPr>
            <w:delText>A Effect of concentration</w:delText>
          </w:r>
        </w:del>
      </w:ins>
    </w:p>
    <w:p w14:paraId="52D5DE8C" w14:textId="3EE7021B" w:rsidR="00D2360A" w:rsidRPr="00D2360A" w:rsidDel="00627AC7" w:rsidRDefault="00D2360A" w:rsidP="00D2360A">
      <w:pPr>
        <w:pStyle w:val="Text"/>
        <w:ind w:firstLine="0"/>
        <w:rPr>
          <w:ins w:id="1217" w:author="Muhammad Farasat Abbas" w:date="2024-03-20T11:10:00Z"/>
          <w:del w:id="1218" w:author="Tahir Nisar [2]" w:date="2024-05-12T21:06:00Z"/>
          <w:highlight w:val="red"/>
          <w:rPrChange w:id="1219" w:author="Muhammad Farasat Abbas" w:date="2024-03-20T11:16:00Z">
            <w:rPr>
              <w:ins w:id="1220" w:author="Muhammad Farasat Abbas" w:date="2024-03-20T11:10:00Z"/>
              <w:del w:id="1221" w:author="Tahir Nisar [2]" w:date="2024-05-12T21:06:00Z"/>
            </w:rPr>
          </w:rPrChange>
        </w:rPr>
      </w:pPr>
      <w:ins w:id="1222" w:author="Muhammad Farasat Abbas" w:date="2024-03-20T11:10:00Z">
        <w:del w:id="1223" w:author="Tahir Nisar [2]" w:date="2024-05-12T21:06:00Z">
          <w:r w:rsidRPr="00D2360A" w:rsidDel="00627AC7">
            <w:rPr>
              <w:highlight w:val="red"/>
              <w:rPrChange w:id="1224" w:author="Muhammad Farasat Abbas" w:date="2024-03-20T11:16:00Z">
                <w:rPr/>
              </w:rPrChange>
            </w:rPr>
            <w:delText>B Effect of pressure</w:delText>
          </w:r>
        </w:del>
      </w:ins>
    </w:p>
    <w:p w14:paraId="71C779F2" w14:textId="3F48978E" w:rsidR="00D2360A" w:rsidRPr="00D2360A" w:rsidDel="00627AC7" w:rsidRDefault="00D2360A" w:rsidP="00D2360A">
      <w:pPr>
        <w:pStyle w:val="Text"/>
        <w:ind w:firstLine="0"/>
        <w:rPr>
          <w:ins w:id="1225" w:author="Muhammad Farasat Abbas" w:date="2024-03-20T11:10:00Z"/>
          <w:del w:id="1226" w:author="Tahir Nisar [2]" w:date="2024-05-12T21:06:00Z"/>
          <w:highlight w:val="red"/>
          <w:rPrChange w:id="1227" w:author="Muhammad Farasat Abbas" w:date="2024-03-20T11:16:00Z">
            <w:rPr>
              <w:ins w:id="1228" w:author="Muhammad Farasat Abbas" w:date="2024-03-20T11:10:00Z"/>
              <w:del w:id="1229" w:author="Tahir Nisar [2]" w:date="2024-05-12T21:06:00Z"/>
            </w:rPr>
          </w:rPrChange>
        </w:rPr>
      </w:pPr>
      <w:ins w:id="1230" w:author="Muhammad Farasat Abbas" w:date="2024-03-20T11:10:00Z">
        <w:del w:id="1231" w:author="Tahir Nisar [2]" w:date="2024-05-12T21:06:00Z">
          <w:r w:rsidRPr="00D2360A" w:rsidDel="00627AC7">
            <w:rPr>
              <w:highlight w:val="red"/>
              <w:rPrChange w:id="1232" w:author="Muhammad Farasat Abbas" w:date="2024-03-20T11:16:00Z">
                <w:rPr/>
              </w:rPrChange>
            </w:rPr>
            <w:delText>C Effect of Electrode Radii</w:delText>
          </w:r>
        </w:del>
      </w:ins>
    </w:p>
    <w:p w14:paraId="0C9E37FF" w14:textId="78DCC804" w:rsidR="00D2360A" w:rsidRPr="00D2360A" w:rsidDel="00627AC7" w:rsidRDefault="00D2360A" w:rsidP="00D2360A">
      <w:pPr>
        <w:pStyle w:val="Text"/>
        <w:ind w:firstLine="0"/>
        <w:rPr>
          <w:ins w:id="1233" w:author="Muhammad Farasat Abbas" w:date="2024-03-20T11:11:00Z"/>
          <w:del w:id="1234" w:author="Tahir Nisar [2]" w:date="2024-05-12T21:06:00Z"/>
          <w:highlight w:val="red"/>
          <w:rPrChange w:id="1235" w:author="Muhammad Farasat Abbas" w:date="2024-03-20T11:16:00Z">
            <w:rPr>
              <w:ins w:id="1236" w:author="Muhammad Farasat Abbas" w:date="2024-03-20T11:11:00Z"/>
              <w:del w:id="1237" w:author="Tahir Nisar [2]" w:date="2024-05-12T21:06:00Z"/>
            </w:rPr>
          </w:rPrChange>
        </w:rPr>
      </w:pPr>
      <w:ins w:id="1238" w:author="Muhammad Farasat Abbas" w:date="2024-03-20T11:10:00Z">
        <w:del w:id="1239" w:author="Tahir Nisar [2]" w:date="2024-05-12T21:06:00Z">
          <w:r w:rsidRPr="00D2360A" w:rsidDel="00627AC7">
            <w:rPr>
              <w:highlight w:val="red"/>
              <w:rPrChange w:id="1240" w:author="Muhammad Farasat Abbas" w:date="2024-03-20T11:16:00Z">
                <w:rPr/>
              </w:rPrChange>
            </w:rPr>
            <w:delText>D Effect of Gap length</w:delText>
          </w:r>
        </w:del>
      </w:ins>
    </w:p>
    <w:p w14:paraId="21A80F3C" w14:textId="48F233F1" w:rsidR="00D2360A" w:rsidRPr="00D2360A" w:rsidDel="00627AC7" w:rsidRDefault="00D2360A" w:rsidP="00D2360A">
      <w:pPr>
        <w:pStyle w:val="Text"/>
        <w:ind w:firstLine="0"/>
        <w:rPr>
          <w:ins w:id="1241" w:author="Muhammad Farasat Abbas" w:date="2024-03-20T11:11:00Z"/>
          <w:del w:id="1242" w:author="Tahir Nisar [2]" w:date="2024-05-12T21:06:00Z"/>
          <w:highlight w:val="red"/>
          <w:rPrChange w:id="1243" w:author="Muhammad Farasat Abbas" w:date="2024-03-20T11:16:00Z">
            <w:rPr>
              <w:ins w:id="1244" w:author="Muhammad Farasat Abbas" w:date="2024-03-20T11:11:00Z"/>
              <w:del w:id="1245" w:author="Tahir Nisar [2]" w:date="2024-05-12T21:06:00Z"/>
            </w:rPr>
          </w:rPrChange>
        </w:rPr>
      </w:pPr>
      <w:ins w:id="1246" w:author="Muhammad Farasat Abbas" w:date="2024-03-20T11:11:00Z">
        <w:del w:id="1247" w:author="Tahir Nisar [2]" w:date="2024-05-12T21:06:00Z">
          <w:r w:rsidRPr="00D2360A" w:rsidDel="00627AC7">
            <w:rPr>
              <w:highlight w:val="red"/>
              <w:rPrChange w:id="1248" w:author="Muhammad Farasat Abbas" w:date="2024-03-20T11:16:00Z">
                <w:rPr/>
              </w:rPrChange>
            </w:rPr>
            <w:delText>C Effect of Electrode Radii</w:delText>
          </w:r>
        </w:del>
      </w:ins>
    </w:p>
    <w:p w14:paraId="475D2ADE" w14:textId="0EBF9360" w:rsidR="00D2360A" w:rsidRPr="00D2360A" w:rsidDel="00627AC7" w:rsidRDefault="00D2360A" w:rsidP="00D2360A">
      <w:pPr>
        <w:pStyle w:val="Text"/>
        <w:ind w:firstLine="0"/>
        <w:rPr>
          <w:ins w:id="1249" w:author="Muhammad Farasat Abbas" w:date="2024-03-20T11:11:00Z"/>
          <w:del w:id="1250" w:author="Tahir Nisar [2]" w:date="2024-05-12T21:06:00Z"/>
          <w:highlight w:val="red"/>
          <w:rPrChange w:id="1251" w:author="Muhammad Farasat Abbas" w:date="2024-03-20T11:16:00Z">
            <w:rPr>
              <w:ins w:id="1252" w:author="Muhammad Farasat Abbas" w:date="2024-03-20T11:11:00Z"/>
              <w:del w:id="1253" w:author="Tahir Nisar [2]" w:date="2024-05-12T21:06:00Z"/>
            </w:rPr>
          </w:rPrChange>
        </w:rPr>
      </w:pPr>
      <w:ins w:id="1254" w:author="Muhammad Farasat Abbas" w:date="2024-03-20T11:11:00Z">
        <w:del w:id="1255" w:author="Tahir Nisar [2]" w:date="2024-05-12T21:06:00Z">
          <w:r w:rsidRPr="00D2360A" w:rsidDel="00627AC7">
            <w:rPr>
              <w:highlight w:val="red"/>
              <w:rPrChange w:id="1256" w:author="Muhammad Farasat Abbas" w:date="2024-03-20T11:16:00Z">
                <w:rPr/>
              </w:rPrChange>
            </w:rPr>
            <w:delText>D Effect of Gap length</w:delText>
          </w:r>
        </w:del>
      </w:ins>
    </w:p>
    <w:p w14:paraId="1E81061A" w14:textId="66856FC9" w:rsidR="00D2360A" w:rsidRPr="00D2360A" w:rsidDel="00627AC7" w:rsidRDefault="00D2360A" w:rsidP="00D2360A">
      <w:pPr>
        <w:pStyle w:val="Text"/>
        <w:ind w:firstLine="0"/>
        <w:rPr>
          <w:ins w:id="1257" w:author="Muhammad Farasat Abbas" w:date="2024-03-20T11:10:00Z"/>
          <w:del w:id="1258" w:author="Tahir Nisar [2]" w:date="2024-05-12T21:06:00Z"/>
          <w:highlight w:val="red"/>
          <w:rPrChange w:id="1259" w:author="Muhammad Farasat Abbas" w:date="2024-03-20T11:16:00Z">
            <w:rPr>
              <w:ins w:id="1260" w:author="Muhammad Farasat Abbas" w:date="2024-03-20T11:10:00Z"/>
              <w:del w:id="1261" w:author="Tahir Nisar [2]" w:date="2024-05-12T21:06:00Z"/>
            </w:rPr>
          </w:rPrChange>
        </w:rPr>
      </w:pPr>
    </w:p>
    <w:p w14:paraId="34EDC6DD" w14:textId="328C8C54" w:rsidR="00D2360A" w:rsidRPr="00D2360A" w:rsidDel="00627AC7" w:rsidRDefault="00D2360A" w:rsidP="00D2360A">
      <w:pPr>
        <w:pStyle w:val="Text"/>
        <w:ind w:firstLine="0"/>
        <w:rPr>
          <w:ins w:id="1262" w:author="Muhammad Farasat Abbas" w:date="2024-03-20T11:15:00Z"/>
          <w:del w:id="1263" w:author="Tahir Nisar [2]" w:date="2024-05-12T21:06:00Z"/>
          <w:highlight w:val="red"/>
          <w:rPrChange w:id="1264" w:author="Muhammad Farasat Abbas" w:date="2024-03-20T11:16:00Z">
            <w:rPr>
              <w:ins w:id="1265" w:author="Muhammad Farasat Abbas" w:date="2024-03-20T11:15:00Z"/>
              <w:del w:id="1266" w:author="Tahir Nisar [2]" w:date="2024-05-12T21:06:00Z"/>
            </w:rPr>
          </w:rPrChange>
        </w:rPr>
      </w:pPr>
      <w:ins w:id="1267" w:author="Muhammad Farasat Abbas" w:date="2024-03-20T11:14:00Z">
        <w:del w:id="1268" w:author="Tahir Nisar [2]" w:date="2024-05-12T21:06:00Z">
          <w:r w:rsidRPr="00D2360A" w:rsidDel="00627AC7">
            <w:rPr>
              <w:highlight w:val="red"/>
              <w:rPrChange w:id="1269" w:author="Muhammad Farasat Abbas" w:date="2024-03-20T11:16:00Z">
                <w:rPr/>
              </w:rPrChange>
            </w:rPr>
            <w:delText>Or limit your study to only one parameter, i.e. concentration of</w:delText>
          </w:r>
        </w:del>
      </w:ins>
      <w:ins w:id="1270" w:author="Muhammad Farasat Abbas" w:date="2024-03-20T11:15:00Z">
        <w:del w:id="1271" w:author="Tahir Nisar [2]" w:date="2024-05-12T21:06:00Z">
          <w:r w:rsidRPr="00D2360A" w:rsidDel="00627AC7">
            <w:rPr>
              <w:highlight w:val="red"/>
              <w:rPrChange w:id="1272" w:author="Muhammad Farasat Abbas" w:date="2024-03-20T11:16:00Z">
                <w:rPr/>
              </w:rPrChange>
            </w:rPr>
            <w:delText xml:space="preserve"> ratios…. only…. Other parameters are not needed. Be more specific…..</w:delText>
          </w:r>
        </w:del>
      </w:ins>
    </w:p>
    <w:p w14:paraId="785A5282" w14:textId="76CB8A13" w:rsidR="00D2360A" w:rsidRPr="000D776F" w:rsidDel="00627AC7" w:rsidRDefault="00D2360A">
      <w:pPr>
        <w:pStyle w:val="Text"/>
        <w:ind w:firstLine="0"/>
        <w:rPr>
          <w:del w:id="1273" w:author="Tahir Nisar [2]" w:date="2024-05-12T21:06:00Z"/>
        </w:rPr>
        <w:pPrChange w:id="1274" w:author="Muhammad Farasat Abbas" w:date="2024-03-20T11:09:00Z">
          <w:pPr>
            <w:pStyle w:val="Text"/>
          </w:pPr>
        </w:pPrChange>
      </w:pPr>
      <w:ins w:id="1275" w:author="Muhammad Farasat Abbas" w:date="2024-03-20T11:15:00Z">
        <w:del w:id="1276" w:author="Tahir Nisar [2]" w:date="2024-05-12T21:06:00Z">
          <w:r w:rsidRPr="00D2360A" w:rsidDel="00627AC7">
            <w:rPr>
              <w:highlight w:val="red"/>
              <w:rPrChange w:id="1277" w:author="Muhammad Farasat Abbas" w:date="2024-03-20T11:16:00Z">
                <w:rPr/>
              </w:rPrChange>
            </w:rPr>
            <w:delText>Or sele</w:delText>
          </w:r>
        </w:del>
      </w:ins>
      <w:ins w:id="1278" w:author="Muhammad Farasat Abbas" w:date="2024-03-20T11:16:00Z">
        <w:del w:id="1279" w:author="Tahir Nisar [2]" w:date="2024-05-12T21:06:00Z">
          <w:r w:rsidRPr="00D2360A" w:rsidDel="00627AC7">
            <w:rPr>
              <w:highlight w:val="red"/>
              <w:rPrChange w:id="1280" w:author="Muhammad Farasat Abbas" w:date="2024-03-20T11:16:00Z">
                <w:rPr/>
              </w:rPrChange>
            </w:rPr>
            <w:delText>ct only one concentration, for example, 90/10 or 80/20 and compare the positive and negative with the help of electron density, electric field, streamer length, velocity etc……</w:delText>
          </w:r>
        </w:del>
      </w:ins>
    </w:p>
    <w:p w14:paraId="35B4F5B1" w14:textId="10DE663D" w:rsidR="00081261" w:rsidRDefault="000A339C" w:rsidP="00A80402">
      <w:pPr>
        <w:pStyle w:val="Heading2"/>
        <w:rPr>
          <w:ins w:id="1281" w:author="Tahir Nisar [2]" w:date="2024-07-22T20:53:00Z"/>
        </w:rPr>
      </w:pPr>
      <w:r w:rsidRPr="000D776F">
        <w:t xml:space="preserve">4.1 </w:t>
      </w:r>
      <w:ins w:id="1282" w:author="Tahir Nisar [2]" w:date="2024-05-27T11:40:00Z">
        <w:r w:rsidR="00382C34">
          <w:t>Effect of concentration</w:t>
        </w:r>
      </w:ins>
      <w:ins w:id="1283" w:author="Tahir Nisar [2]" w:date="2024-05-12T20:34:00Z">
        <w:r w:rsidR="001610F7">
          <w:t xml:space="preserve"> ratio </w:t>
        </w:r>
      </w:ins>
    </w:p>
    <w:p w14:paraId="036843F1" w14:textId="17D4E9B6" w:rsidR="00BE668D" w:rsidRPr="000D776F" w:rsidDel="00E71990" w:rsidRDefault="00BE668D" w:rsidP="00BE668D">
      <w:pPr>
        <w:pStyle w:val="Text"/>
        <w:rPr>
          <w:del w:id="1284" w:author="Tahir Nisar [2]" w:date="2024-07-22T21:05:00Z"/>
          <w:moveTo w:id="1285" w:author="Tahir Nisar [2]" w:date="2024-07-22T20:58:00Z"/>
        </w:rPr>
      </w:pPr>
      <w:moveToRangeStart w:id="1286" w:author="Tahir Nisar [2]" w:date="2024-07-22T20:58:00Z" w:name="move166438549"/>
      <w:moveTo w:id="1287" w:author="Tahir Nisar [2]" w:date="2024-07-22T20:58:00Z">
        <w:r w:rsidRPr="000D776F">
          <w:t xml:space="preserve">The figure </w:t>
        </w:r>
      </w:moveTo>
      <w:ins w:id="1288" w:author="Tahir Nisar [2]" w:date="2024-07-22T21:00:00Z">
        <w:r w:rsidR="00000192">
          <w:t>2</w:t>
        </w:r>
        <w:r w:rsidR="0057450D">
          <w:t xml:space="preserve"> below</w:t>
        </w:r>
      </w:ins>
      <w:moveTo w:id="1289" w:author="Tahir Nisar [2]" w:date="2024-07-22T20:58:00Z">
        <w:del w:id="1290" w:author="Tahir Nisar [2]" w:date="2024-07-22T21:00:00Z">
          <w:r w:rsidRPr="000D776F" w:rsidDel="00000192">
            <w:delText>15</w:delText>
          </w:r>
        </w:del>
        <w:r w:rsidRPr="000D776F">
          <w:t xml:space="preserve"> shows the electron density of CO</w:t>
        </w:r>
        <w:r w:rsidRPr="000D776F">
          <w:rPr>
            <w:vertAlign w:val="subscript"/>
          </w:rPr>
          <w:t>2</w:t>
        </w:r>
        <w:r w:rsidRPr="000D776F">
          <w:t>/O</w:t>
        </w:r>
        <w:r w:rsidRPr="000D776F">
          <w:rPr>
            <w:vertAlign w:val="subscript"/>
          </w:rPr>
          <w:t>2</w:t>
        </w:r>
        <w:r w:rsidRPr="000D776F">
          <w:t xml:space="preserve"> </w:t>
        </w:r>
      </w:moveTo>
      <w:ins w:id="1291" w:author="Tahir Nisar [2]" w:date="2024-07-23T04:21:00Z">
        <w:r w:rsidR="00D97F16">
          <w:t>under</w:t>
        </w:r>
      </w:ins>
      <w:moveTo w:id="1292" w:author="Tahir Nisar [2]" w:date="2024-07-22T20:58:00Z">
        <w:del w:id="1293" w:author="Tahir Nisar [2]" w:date="2024-07-23T04:21:00Z">
          <w:r w:rsidRPr="000D776F" w:rsidDel="00D97F16">
            <w:delText>at</w:delText>
          </w:r>
        </w:del>
        <w:r w:rsidRPr="000D776F">
          <w:t xml:space="preserve"> different gas mixture ratios. The different gas mixture ratios are 70% CO</w:t>
        </w:r>
        <w:r w:rsidRPr="000D776F">
          <w:rPr>
            <w:vertAlign w:val="subscript"/>
          </w:rPr>
          <w:t>2</w:t>
        </w:r>
        <w:r w:rsidRPr="000D776F">
          <w:t>-30% O</w:t>
        </w:r>
        <w:r w:rsidRPr="000D776F">
          <w:rPr>
            <w:vertAlign w:val="subscript"/>
          </w:rPr>
          <w:t>2</w:t>
        </w:r>
        <w:r w:rsidRPr="000D776F">
          <w:t>, 80% CO</w:t>
        </w:r>
        <w:r w:rsidRPr="000D776F">
          <w:rPr>
            <w:vertAlign w:val="subscript"/>
          </w:rPr>
          <w:t>2</w:t>
        </w:r>
        <w:r w:rsidRPr="000D776F">
          <w:t>-20% O</w:t>
        </w:r>
        <w:r w:rsidRPr="000D776F">
          <w:rPr>
            <w:vertAlign w:val="subscript"/>
          </w:rPr>
          <w:t>2</w:t>
        </w:r>
        <w:r w:rsidRPr="000D776F">
          <w:t>, and 90% CO</w:t>
        </w:r>
        <w:r w:rsidRPr="000D776F">
          <w:rPr>
            <w:vertAlign w:val="subscript"/>
          </w:rPr>
          <w:t>2</w:t>
        </w:r>
        <w:r w:rsidRPr="000D776F">
          <w:t>-10% O</w:t>
        </w:r>
        <w:r w:rsidRPr="000D776F">
          <w:rPr>
            <w:vertAlign w:val="subscript"/>
          </w:rPr>
          <w:t>2</w:t>
        </w:r>
        <w:r w:rsidRPr="000D776F">
          <w:t xml:space="preserve">. The simulation is performed under 300 K temperature, 1 </w:t>
        </w:r>
      </w:moveTo>
      <w:ins w:id="1294" w:author="Tahir Nisar [2]" w:date="2024-07-22T21:00:00Z">
        <w:r w:rsidR="00A77257">
          <w:t>bar</w:t>
        </w:r>
      </w:ins>
      <w:moveTo w:id="1295" w:author="Tahir Nisar [2]" w:date="2024-07-22T20:58:00Z">
        <w:del w:id="1296" w:author="Tahir Nisar [2]" w:date="2024-07-22T21:00:00Z">
          <w:r w:rsidRPr="000D776F" w:rsidDel="00A77257">
            <w:delText>atm</w:delText>
          </w:r>
        </w:del>
        <w:r w:rsidRPr="000D776F">
          <w:t xml:space="preserve"> pressure, and -1</w:t>
        </w:r>
      </w:moveTo>
      <w:ins w:id="1297" w:author="Tahir Nisar [2]" w:date="2024-07-22T21:00:00Z">
        <w:r w:rsidR="007424DC">
          <w:t>2</w:t>
        </w:r>
      </w:ins>
      <w:moveTo w:id="1298" w:author="Tahir Nisar [2]" w:date="2024-07-22T20:58:00Z">
        <w:del w:id="1299" w:author="Tahir Nisar [2]" w:date="2024-07-22T21:00:00Z">
          <w:r w:rsidRPr="000D776F" w:rsidDel="007424DC">
            <w:delText>0</w:delText>
          </w:r>
        </w:del>
        <w:r w:rsidRPr="000D776F">
          <w:t xml:space="preserve"> </w:t>
        </w:r>
        <w:r w:rsidRPr="000D776F">
          <w:lastRenderedPageBreak/>
          <w:t xml:space="preserve">kV applied voltage. Figure </w:t>
        </w:r>
      </w:moveTo>
      <w:ins w:id="1300" w:author="Tahir Nisar [2]" w:date="2024-07-22T21:00:00Z">
        <w:r w:rsidR="008459AF">
          <w:t>2</w:t>
        </w:r>
      </w:ins>
      <w:moveTo w:id="1301" w:author="Tahir Nisar [2]" w:date="2024-07-22T20:58:00Z">
        <w:del w:id="1302" w:author="Tahir Nisar [2]" w:date="2024-07-22T21:00:00Z">
          <w:r w:rsidRPr="000D776F" w:rsidDel="008459AF">
            <w:delText>13</w:delText>
          </w:r>
        </w:del>
        <w:r w:rsidRPr="000D776F">
          <w:t xml:space="preserve"> shows that the electron density increases when the concentration of CO</w:t>
        </w:r>
        <w:r w:rsidRPr="000D776F">
          <w:rPr>
            <w:vertAlign w:val="subscript"/>
          </w:rPr>
          <w:t>2</w:t>
        </w:r>
        <w:r w:rsidRPr="000D776F">
          <w:t xml:space="preserve"> reduces and the O</w:t>
        </w:r>
        <w:r w:rsidRPr="000D776F">
          <w:rPr>
            <w:vertAlign w:val="subscript"/>
          </w:rPr>
          <w:t>2</w:t>
        </w:r>
        <w:r w:rsidRPr="000D776F">
          <w:t xml:space="preserve"> increases. The attachment collision reaction of CO</w:t>
        </w:r>
        <w:r w:rsidRPr="000D776F">
          <w:rPr>
            <w:vertAlign w:val="subscript"/>
          </w:rPr>
          <w:t>2</w:t>
        </w:r>
        <w:r w:rsidRPr="000D776F">
          <w:t xml:space="preserve"> becomes weak, and as a result the ionization collision reaction becomes strong due to higher electron density. The increase in the ionization collision reaction will intensify the development the streamer discharge. The streamer discharge will take less time to reach the ground electrode. Also, from table 1, the ionization energy of O</w:t>
        </w:r>
        <w:r w:rsidRPr="000D776F">
          <w:rPr>
            <w:vertAlign w:val="subscript"/>
          </w:rPr>
          <w:t>2</w:t>
        </w:r>
        <w:r w:rsidRPr="000D776F">
          <w:t xml:space="preserve"> is lower than CO</w:t>
        </w:r>
        <w:r w:rsidRPr="000D776F">
          <w:rPr>
            <w:vertAlign w:val="subscript"/>
          </w:rPr>
          <w:t>2</w:t>
        </w:r>
        <w:r w:rsidRPr="000D776F">
          <w:t>, which makes O</w:t>
        </w:r>
        <w:r w:rsidRPr="000D776F">
          <w:rPr>
            <w:vertAlign w:val="subscript"/>
          </w:rPr>
          <w:t>2</w:t>
        </w:r>
        <w:r w:rsidRPr="000D776F">
          <w:t xml:space="preserve"> to ionize more easily than CO</w:t>
        </w:r>
        <w:r w:rsidRPr="000D776F">
          <w:rPr>
            <w:vertAlign w:val="subscript"/>
          </w:rPr>
          <w:t>2</w:t>
        </w:r>
        <w:r w:rsidRPr="000D776F">
          <w:t xml:space="preserve"> </w:t>
        </w:r>
        <w:r w:rsidRPr="002B2BD4">
          <w:fldChar w:fldCharType="begin"/>
        </w:r>
        <w:r>
          <w: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instrText>
        </w:r>
        <w:r w:rsidRPr="002B2BD4">
          <w:fldChar w:fldCharType="separate"/>
        </w:r>
        <w:r>
          <w:rPr>
            <w:noProof/>
          </w:rPr>
          <w:t>[23]</w:t>
        </w:r>
        <w:r w:rsidRPr="002B2BD4">
          <w:fldChar w:fldCharType="end"/>
        </w:r>
        <w:r w:rsidRPr="000D776F">
          <w:t xml:space="preserve">. </w:t>
        </w:r>
        <w:r w:rsidRPr="00861E21">
          <w:rPr>
            <w:highlight w:val="yellow"/>
            <w:rPrChange w:id="1303" w:author="Tahir Nisar [2]" w:date="2024-07-22T21:03:00Z">
              <w:rPr/>
            </w:rPrChange>
          </w:rPr>
          <w:t>Figure 4 and 5 depict that by increasing the O</w:t>
        </w:r>
        <w:r w:rsidRPr="00861E21">
          <w:rPr>
            <w:highlight w:val="yellow"/>
            <w:vertAlign w:val="subscript"/>
            <w:rPrChange w:id="1304" w:author="Tahir Nisar [2]" w:date="2024-07-22T21:03:00Z">
              <w:rPr>
                <w:vertAlign w:val="subscript"/>
              </w:rPr>
            </w:rPrChange>
          </w:rPr>
          <w:t>2</w:t>
        </w:r>
        <w:r w:rsidRPr="00861E21">
          <w:rPr>
            <w:highlight w:val="yellow"/>
            <w:rPrChange w:id="1305" w:author="Tahir Nisar [2]" w:date="2024-07-22T21:03:00Z">
              <w:rPr/>
            </w:rPrChange>
          </w:rPr>
          <w:t xml:space="preserve"> concentration ratio, the ionization coefficient increases and the attachment coefficient decreases.</w:t>
        </w:r>
        <w:r w:rsidRPr="000D776F">
          <w:t xml:space="preserve"> Therefore, the streamer discharge will tend to increase as the O</w:t>
        </w:r>
        <w:r w:rsidRPr="000D776F">
          <w:rPr>
            <w:vertAlign w:val="subscript"/>
          </w:rPr>
          <w:t>2</w:t>
        </w:r>
        <w:r w:rsidRPr="000D776F">
          <w:t xml:space="preserve"> concentration ratio increases. Hence, reducing the CO</w:t>
        </w:r>
        <w:r w:rsidRPr="000D776F">
          <w:rPr>
            <w:vertAlign w:val="subscript"/>
          </w:rPr>
          <w:t>2</w:t>
        </w:r>
        <w:r w:rsidRPr="000D776F">
          <w:t xml:space="preserve"> concentration in the gas mixture increases the electron number density, and the streamer discharge becomes prominent </w:t>
        </w:r>
        <w:r w:rsidRPr="002B2BD4">
          <w:fldChar w:fldCharType="begin"/>
        </w:r>
        <w:r>
          <w:instrText xml:space="preserve"> ADDIN EN.CITE &lt;EndNote&gt;&lt;Cite&gt;&lt;Author&gt;Zhang&lt;/Author&gt;&lt;Year&gt;2020&lt;/Year&gt;&lt;RecNum&gt;26&lt;/RecNum&gt;&lt;DisplayText&gt;[24]&lt;/DisplayText&gt;&lt;record&gt;&lt;rec-number&gt;26&lt;/rec-number&gt;&lt;foreign-keys&gt;&lt;key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instrText>
        </w:r>
        <w:r w:rsidRPr="002B2BD4">
          <w:fldChar w:fldCharType="separate"/>
        </w:r>
        <w:r>
          <w:rPr>
            <w:noProof/>
          </w:rPr>
          <w:t>[24]</w:t>
        </w:r>
        <w:r w:rsidRPr="002B2BD4">
          <w:fldChar w:fldCharType="end"/>
        </w:r>
        <w:r w:rsidRPr="000D776F">
          <w:t>.</w:t>
        </w:r>
      </w:moveTo>
    </w:p>
    <w:p w14:paraId="520324BB" w14:textId="03F48F50" w:rsidR="00BE668D" w:rsidDel="00000192" w:rsidRDefault="00BE668D" w:rsidP="00E71990">
      <w:pPr>
        <w:pStyle w:val="Text"/>
        <w:ind w:firstLine="0"/>
        <w:rPr>
          <w:del w:id="1306" w:author="Tahir Nisar [2]" w:date="2024-07-22T20:59:00Z"/>
          <w:moveTo w:id="1307" w:author="Tahir Nisar [2]" w:date="2024-07-22T20:58:00Z"/>
        </w:rPr>
        <w:pPrChange w:id="1308" w:author="Tahir Nisar [2]" w:date="2024-07-22T21:05:00Z">
          <w:pPr>
            <w:pStyle w:val="Text"/>
          </w:pPr>
        </w:pPrChange>
      </w:pPr>
      <w:moveTo w:id="1309" w:author="Tahir Nisar [2]" w:date="2024-07-22T20:58:00Z">
        <w:r w:rsidRPr="000D776F">
          <w:t>Similarly, the gas mixture will oppose the streamer discharge to initiate by increasing the CO</w:t>
        </w:r>
        <w:r w:rsidRPr="000D776F">
          <w:rPr>
            <w:vertAlign w:val="subscript"/>
          </w:rPr>
          <w:t>2</w:t>
        </w:r>
        <w:r w:rsidRPr="000D776F">
          <w:t>. The increase in the CO</w:t>
        </w:r>
        <w:r w:rsidRPr="000D776F">
          <w:rPr>
            <w:vertAlign w:val="subscript"/>
          </w:rPr>
          <w:t>2</w:t>
        </w:r>
        <w:r w:rsidRPr="000D776F">
          <w:t xml:space="preserve"> concentration ratio will reduce the streamer discharge and decrease the overall electron number density.</w:t>
        </w:r>
      </w:moveTo>
      <w:ins w:id="1310" w:author="Tahir Nisar [2]" w:date="2024-07-23T04:14:00Z">
        <w:r w:rsidR="007C0C18">
          <w:t xml:space="preserve"> Wh</w:t>
        </w:r>
      </w:ins>
      <w:moveTo w:id="1311" w:author="Tahir Nisar [2]" w:date="2024-07-22T20:58:00Z">
        <w:del w:id="1312" w:author="Tahir Nisar [2]" w:date="2024-07-23T04:13:00Z">
          <w:r w:rsidRPr="000D776F" w:rsidDel="007C0C18">
            <w:delText xml:space="preserve"> </w:delText>
          </w:r>
        </w:del>
      </w:moveTo>
      <w:ins w:id="1313" w:author="Tahir Nisar [2]" w:date="2024-07-23T03:37:00Z">
        <w:r w:rsidR="0078606F">
          <w:t>e</w:t>
        </w:r>
      </w:ins>
      <w:ins w:id="1314" w:author="Tahir Nisar [2]" w:date="2024-07-23T04:14:00Z">
        <w:r w:rsidR="007C0C18">
          <w:t>n the ionization energy (IE) increase</w:t>
        </w:r>
        <w:r w:rsidR="001D4959">
          <w:t>, the</w:t>
        </w:r>
      </w:ins>
      <w:ins w:id="1315" w:author="Tahir Nisar [2]" w:date="2024-07-23T03:41:00Z">
        <w:r w:rsidR="0078606F">
          <w:t xml:space="preserve"> </w:t>
        </w:r>
      </w:ins>
      <w:ins w:id="1316" w:author="Tahir Nisar [2]" w:date="2024-07-23T04:14:00Z">
        <w:r w:rsidR="005473A6">
          <w:t xml:space="preserve">value of </w:t>
        </w:r>
      </w:ins>
      <w:proofErr w:type="spellStart"/>
      <w:ins w:id="1317" w:author="Tahir Nisar [2]" w:date="2024-07-23T03:40:00Z">
        <w:r w:rsidR="0078606F" w:rsidRPr="00723046">
          <w:rPr>
            <w:rPrChange w:id="1318" w:author="Tahir Nisar [2]" w:date="2024-07-23T04:12:00Z">
              <w:rPr/>
            </w:rPrChange>
          </w:rPr>
          <w:t>σ</w:t>
        </w:r>
      </w:ins>
      <w:ins w:id="1319" w:author="Tahir Nisar [2]" w:date="2024-07-23T04:12:00Z">
        <w:r w:rsidR="00AB5F17" w:rsidRPr="00723046">
          <w:rPr>
            <w:vertAlign w:val="subscript"/>
            <w:rPrChange w:id="1320" w:author="Tahir Nisar [2]" w:date="2024-07-23T04:12:00Z">
              <w:rPr/>
            </w:rPrChange>
          </w:rPr>
          <w:t>BEB</w:t>
        </w:r>
      </w:ins>
      <w:proofErr w:type="spellEnd"/>
      <w:ins w:id="1321" w:author="Tahir Nisar [2]" w:date="2024-07-23T03:40:00Z">
        <w:r w:rsidR="0078606F">
          <w:t xml:space="preserve"> bond </w:t>
        </w:r>
      </w:ins>
      <w:ins w:id="1322" w:author="Tahir Nisar [2]" w:date="2024-07-23T04:11:00Z">
        <w:r w:rsidR="001C68E1">
          <w:t xml:space="preserve">formation </w:t>
        </w:r>
      </w:ins>
      <w:ins w:id="1323" w:author="Tahir Nisar [2]" w:date="2024-07-23T03:41:00Z">
        <w:r w:rsidR="0078606F">
          <w:t>in</w:t>
        </w:r>
      </w:ins>
      <w:ins w:id="1324" w:author="Tahir Nisar [2]" w:date="2024-07-23T03:40:00Z">
        <w:r w:rsidR="0078606F">
          <w:t xml:space="preserve"> CO</w:t>
        </w:r>
        <w:r w:rsidR="0078606F" w:rsidRPr="0078606F">
          <w:rPr>
            <w:vertAlign w:val="subscript"/>
            <w:rPrChange w:id="1325" w:author="Tahir Nisar [2]" w:date="2024-07-23T03:40:00Z">
              <w:rPr/>
            </w:rPrChange>
          </w:rPr>
          <w:t>2</w:t>
        </w:r>
      </w:ins>
      <w:ins w:id="1326" w:author="Tahir Nisar [2]" w:date="2024-07-23T04:10:00Z">
        <w:r w:rsidR="001C68E1">
          <w:t xml:space="preserve"> </w:t>
        </w:r>
      </w:ins>
      <w:ins w:id="1327" w:author="Tahir Nisar [2]" w:date="2024-07-23T04:13:00Z">
        <w:r w:rsidR="007C0C18">
          <w:t>has higher value than O</w:t>
        </w:r>
        <w:r w:rsidR="007C0C18" w:rsidRPr="007C0C18">
          <w:rPr>
            <w:vertAlign w:val="subscript"/>
            <w:rPrChange w:id="1328" w:author="Tahir Nisar [2]" w:date="2024-07-23T04:13:00Z">
              <w:rPr/>
            </w:rPrChange>
          </w:rPr>
          <w:t>2</w:t>
        </w:r>
      </w:ins>
      <w:ins w:id="1329" w:author="Tahir Nisar [2]" w:date="2024-07-23T04:15:00Z">
        <w:r w:rsidR="00C7145D">
          <w:t xml:space="preserve">. This </w:t>
        </w:r>
        <w:r w:rsidR="00E50C89">
          <w:t>indicates t</w:t>
        </w:r>
      </w:ins>
      <w:ins w:id="1330" w:author="Tahir Nisar [2]" w:date="2024-07-23T04:16:00Z">
        <w:r w:rsidR="00D3785D">
          <w:t xml:space="preserve">he lower stability and </w:t>
        </w:r>
        <w:r w:rsidR="0092364A">
          <w:t xml:space="preserve">higher reactivity </w:t>
        </w:r>
        <w:r w:rsidR="002C529A">
          <w:t>of O</w:t>
        </w:r>
        <w:r w:rsidR="002C529A" w:rsidRPr="002C529A">
          <w:rPr>
            <w:vertAlign w:val="subscript"/>
            <w:rPrChange w:id="1331" w:author="Tahir Nisar [2]" w:date="2024-07-23T04:16:00Z">
              <w:rPr/>
            </w:rPrChange>
          </w:rPr>
          <w:t>2</w:t>
        </w:r>
        <w:r w:rsidR="002C529A">
          <w:t xml:space="preserve"> molecules than CO</w:t>
        </w:r>
        <w:r w:rsidR="002C529A" w:rsidRPr="002C529A">
          <w:rPr>
            <w:vertAlign w:val="subscript"/>
            <w:rPrChange w:id="1332" w:author="Tahir Nisar [2]" w:date="2024-07-23T04:16:00Z">
              <w:rPr/>
            </w:rPrChange>
          </w:rPr>
          <w:t>2</w:t>
        </w:r>
        <w:r w:rsidR="002C529A">
          <w:t xml:space="preserve"> molecules</w:t>
        </w:r>
      </w:ins>
      <w:ins w:id="1333" w:author="Tahir Nisar [2]" w:date="2024-07-23T03:41:00Z">
        <w:r w:rsidR="00CF2907">
          <w:rPr>
            <w:vertAlign w:val="subscript"/>
          </w:rPr>
          <w:t xml:space="preserve"> </w:t>
        </w:r>
      </w:ins>
      <w:moveTo w:id="1334" w:author="Tahir Nisar [2]" w:date="2024-07-22T20:58:00Z">
        <w:del w:id="1335" w:author="Tahir Nisar [2]" w:date="2024-07-23T03:36:00Z">
          <w:r w:rsidRPr="000D776F" w:rsidDel="0078606F">
            <w:delText>The electron impact cross-section of CO</w:delText>
          </w:r>
          <w:r w:rsidRPr="000D776F" w:rsidDel="0078606F">
            <w:rPr>
              <w:vertAlign w:val="subscript"/>
            </w:rPr>
            <w:delText>2</w:delText>
          </w:r>
          <w:r w:rsidRPr="000D776F" w:rsidDel="0078606F">
            <w:delText xml:space="preserve"> is lower than that of O</w:delText>
          </w:r>
          <w:r w:rsidRPr="000D776F" w:rsidDel="0078606F">
            <w:rPr>
              <w:vertAlign w:val="subscript"/>
            </w:rPr>
            <w:delText>2</w:delText>
          </w:r>
          <w:r w:rsidRPr="000D776F" w:rsidDel="0078606F">
            <w:delText xml:space="preserve"> </w:delText>
          </w:r>
        </w:del>
        <w:r w:rsidRPr="002B2BD4">
          <w:fldChar w:fldCharType="begin"/>
        </w:r>
        <w:r>
          <w:instrText xml:space="preserve"> ADDIN EN.CITE &lt;EndNote&gt;&lt;Cite&gt;&lt;Author&gt;Scherschligt&lt;/Author&gt;&lt;Year&gt;2018&lt;/Year&gt;&lt;RecNum&gt;25&lt;/RecNum&gt;&lt;DisplayText&gt;[25]&lt;/DisplayText&gt;&lt;record&gt;&lt;rec-number&gt;25&lt;/rec-number&gt;&lt;foreign-keys&gt;&lt;key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instrText>
        </w:r>
        <w:r w:rsidRPr="002B2BD4">
          <w:fldChar w:fldCharType="separate"/>
        </w:r>
        <w:r>
          <w:rPr>
            <w:noProof/>
          </w:rPr>
          <w:t>[25]</w:t>
        </w:r>
        <w:r w:rsidRPr="002B2BD4">
          <w:fldChar w:fldCharType="end"/>
        </w:r>
        <w:r w:rsidRPr="000D776F">
          <w:t>.</w:t>
        </w:r>
      </w:moveTo>
      <w:ins w:id="1336" w:author="Tahir Nisar [2]" w:date="2024-07-23T04:17:00Z">
        <w:r w:rsidR="00D40113">
          <w:t xml:space="preserve"> </w:t>
        </w:r>
      </w:ins>
      <w:moveTo w:id="1337" w:author="Tahir Nisar [2]" w:date="2024-07-22T20:58:00Z">
        <w:r w:rsidRPr="000D776F">
          <w:t xml:space="preserve"> </w:t>
        </w:r>
        <w:del w:id="1338" w:author="Tahir Nisar [2]" w:date="2024-07-22T21:28:00Z">
          <w:r w:rsidRPr="000D776F" w:rsidDel="00150D18">
            <w:delText>The electrons generated per unit area in the case of CO</w:delText>
          </w:r>
          <w:r w:rsidRPr="000D776F" w:rsidDel="00150D18">
            <w:rPr>
              <w:vertAlign w:val="subscript"/>
            </w:rPr>
            <w:delText>2</w:delText>
          </w:r>
          <w:r w:rsidRPr="000D776F" w:rsidDel="00150D18">
            <w:delText xml:space="preserve"> are less in number than in O</w:delText>
          </w:r>
          <w:r w:rsidRPr="000D776F" w:rsidDel="00150D18">
            <w:rPr>
              <w:vertAlign w:val="subscript"/>
            </w:rPr>
            <w:delText>2</w:delText>
          </w:r>
          <w:r w:rsidRPr="000D776F" w:rsidDel="00150D18">
            <w:delText>. The streamer discharge becomes slow in a gas mixture</w:delText>
          </w:r>
        </w:del>
        <w:del w:id="1339" w:author="Tahir Nisar [2]" w:date="2024-07-22T21:05:00Z">
          <w:r w:rsidRPr="000D776F" w:rsidDel="000E5826">
            <w:delText>. Hence,</w:delText>
          </w:r>
        </w:del>
        <w:del w:id="1340" w:author="Tahir Nisar [2]" w:date="2024-07-22T21:28:00Z">
          <w:r w:rsidRPr="000D776F" w:rsidDel="00150D18">
            <w:delText xml:space="preserve"> the electron number density also decreases</w:delText>
          </w:r>
        </w:del>
        <w:del w:id="1341" w:author="Tahir Nisar [2]" w:date="2024-07-22T21:05:00Z">
          <w:r w:rsidRPr="000D776F" w:rsidDel="000E5826">
            <w:delText xml:space="preserve">, </w:delText>
          </w:r>
          <w:r w:rsidRPr="00B448FA" w:rsidDel="000E5826">
            <w:rPr>
              <w:highlight w:val="yellow"/>
              <w:rPrChange w:id="1342" w:author="Tahir Nisar [2]" w:date="2024-07-22T21:04:00Z">
                <w:rPr/>
              </w:rPrChange>
            </w:rPr>
            <w:delText>and the insulation of the gas mixture improves</w:delText>
          </w:r>
        </w:del>
        <w:del w:id="1343" w:author="Tahir Nisar [2]" w:date="2024-07-22T21:28:00Z">
          <w:r w:rsidRPr="000D776F" w:rsidDel="00150D18">
            <w:delText xml:space="preserve">. </w:delText>
          </w:r>
        </w:del>
        <w:del w:id="1344" w:author="Tahir Nisar [2]" w:date="2024-07-22T21:05:00Z">
          <w:r w:rsidRPr="000D776F" w:rsidDel="00E71990">
            <w:delText>Furthermore, the simulation results show that negative streamer discharge has higher electron number density when compared with positive streamer. Also, in the case of the negative streamer, the maximum charge density is at the tip of the discharge (Figure 15a). In the case of the positive streamer, the maximum charge density is at the tail of the discharge (Figure 15d). Hence, the electron density in the negative streamer discharge will enhance the electrons collision in a gas mixture and increase the propagation along the z-axis.</w:delText>
          </w:r>
        </w:del>
      </w:moveTo>
    </w:p>
    <w:moveToRangeEnd w:id="1286"/>
    <w:p w14:paraId="3F04DA9F" w14:textId="77777777" w:rsidR="0077104F" w:rsidRPr="0077104F" w:rsidRDefault="0077104F" w:rsidP="00E71990">
      <w:pPr>
        <w:pStyle w:val="Text"/>
        <w:rPr>
          <w:ins w:id="1345" w:author="Tahir Nisar [2]" w:date="2024-07-16T19:07:00Z"/>
          <w:rStyle w:val="Strong"/>
          <w:rPrChange w:id="1346" w:author="Tahir Nisar [2]" w:date="2024-07-22T20:53:00Z">
            <w:rPr>
              <w:ins w:id="1347" w:author="Tahir Nisar [2]" w:date="2024-07-16T19:07:00Z"/>
            </w:rPr>
          </w:rPrChange>
        </w:rPr>
        <w:pPrChange w:id="1348" w:author="Tahir Nisar [2]" w:date="2024-07-22T21:05:00Z">
          <w:pPr>
            <w:pStyle w:val="Heading2"/>
          </w:pPr>
        </w:pPrChange>
      </w:pPr>
    </w:p>
    <w:p w14:paraId="45956402" w14:textId="77777777" w:rsidR="00A62AE9" w:rsidRDefault="00AD492E" w:rsidP="00000192">
      <w:pPr>
        <w:jc w:val="center"/>
        <w:rPr>
          <w:ins w:id="1349" w:author="Tahir Nisar [2]" w:date="2024-07-22T20:47:00Z"/>
        </w:rPr>
        <w:pPrChange w:id="1350" w:author="Tahir Nisar [2]" w:date="2024-07-22T20:59:00Z">
          <w:pPr>
            <w:pStyle w:val="Heading2"/>
            <w:jc w:val="center"/>
          </w:pPr>
        </w:pPrChange>
      </w:pPr>
      <w:ins w:id="1351" w:author="Tahir Nisar [2]" w:date="2024-07-16T19:07:00Z">
        <w:r w:rsidRPr="00AD492E">
          <w:rPr>
            <w:lang w:val="en-GB" w:eastAsia="en-GB"/>
          </w:rPr>
          <w:drawing>
            <wp:inline distT="0" distB="0" distL="0" distR="0" wp14:anchorId="3F47FFFE" wp14:editId="691BA505">
              <wp:extent cx="3130905" cy="2770784"/>
              <wp:effectExtent l="0" t="0" r="0" b="0"/>
              <wp:docPr id="28" name="Picture 28" descr="E:\Draft for the paper\Pictures\Final images\Updated and Final images with correct results after 1st April 2024\New Pictures with label of positive and negative streamer\Concentration_ratio_electrond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aft for the paper\Pictures\Final images\Updated and Final images with correct results after 1st April 2024\New Pictures with label of positive and negative streamer\Concentration_ratio_electrondensity.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0812" cy="2779552"/>
                      </a:xfrm>
                      <a:prstGeom prst="rect">
                        <a:avLst/>
                      </a:prstGeom>
                      <a:noFill/>
                      <a:ln>
                        <a:noFill/>
                      </a:ln>
                    </pic:spPr>
                  </pic:pic>
                </a:graphicData>
              </a:graphic>
            </wp:inline>
          </w:drawing>
        </w:r>
      </w:ins>
    </w:p>
    <w:p w14:paraId="36A87132" w14:textId="40CD31F1" w:rsidR="00A70239" w:rsidRDefault="00A62AE9" w:rsidP="00A62AE9">
      <w:pPr>
        <w:pStyle w:val="Caption"/>
        <w:jc w:val="center"/>
        <w:rPr>
          <w:ins w:id="1352" w:author="Tahir Nisar [2]" w:date="2024-07-23T04:17:00Z"/>
        </w:rPr>
        <w:pPrChange w:id="1353" w:author="Tahir Nisar [2]" w:date="2024-07-22T20:47:00Z">
          <w:pPr>
            <w:pStyle w:val="Heading2"/>
          </w:pPr>
        </w:pPrChange>
      </w:pPr>
      <w:ins w:id="1354" w:author="Tahir Nisar [2]" w:date="2024-07-22T20:47:00Z">
        <w:r>
          <w:t xml:space="preserve">Figure </w:t>
        </w:r>
        <w:r>
          <w:fldChar w:fldCharType="begin"/>
        </w:r>
        <w:r>
          <w:instrText xml:space="preserve"> SEQ Figure \* ARABIC </w:instrText>
        </w:r>
      </w:ins>
      <w:r>
        <w:fldChar w:fldCharType="separate"/>
      </w:r>
      <w:ins w:id="1355" w:author="Tahir Nisar [2]" w:date="2024-07-22T20:47:00Z">
        <w:r>
          <w:rPr>
            <w:noProof/>
          </w:rPr>
          <w:t>2</w:t>
        </w:r>
        <w:r>
          <w:fldChar w:fldCharType="end"/>
        </w:r>
        <w:r>
          <w:t xml:space="preserve"> Elect</w:t>
        </w:r>
      </w:ins>
      <w:ins w:id="1356" w:author="Tahir Nisar [2]" w:date="2024-07-22T20:48:00Z">
        <w:r>
          <w:t xml:space="preserve">ron density </w:t>
        </w:r>
      </w:ins>
      <w:ins w:id="1357" w:author="Tahir Nisar [2]" w:date="2024-07-22T20:50:00Z">
        <w:r w:rsidR="00A35E5E">
          <w:t>of CO</w:t>
        </w:r>
        <w:r w:rsidR="00A35E5E" w:rsidRPr="00A35E5E">
          <w:rPr>
            <w:vertAlign w:val="subscript"/>
            <w:rPrChange w:id="1358" w:author="Tahir Nisar [2]" w:date="2024-07-22T20:50:00Z">
              <w:rPr/>
            </w:rPrChange>
          </w:rPr>
          <w:t>2</w:t>
        </w:r>
        <w:r w:rsidR="00A35E5E">
          <w:t>/O</w:t>
        </w:r>
        <w:r w:rsidR="00A35E5E" w:rsidRPr="00A35E5E">
          <w:rPr>
            <w:vertAlign w:val="subscript"/>
            <w:rPrChange w:id="1359" w:author="Tahir Nisar [2]" w:date="2024-07-22T20:50:00Z">
              <w:rPr/>
            </w:rPrChange>
          </w:rPr>
          <w:t>2</w:t>
        </w:r>
        <w:r w:rsidR="00A35E5E">
          <w:t xml:space="preserve"> mixture under different concentration ratios </w:t>
        </w:r>
      </w:ins>
    </w:p>
    <w:p w14:paraId="1B01B27C" w14:textId="7F367CE7" w:rsidR="00D549D4" w:rsidRPr="00D549D4" w:rsidRDefault="00D97F16" w:rsidP="00F6666D">
      <w:pPr>
        <w:pStyle w:val="Text"/>
        <w:rPr>
          <w:ins w:id="1360" w:author="Tahir Nisar [2]" w:date="2024-07-16T19:07:00Z"/>
          <w:lang w:eastAsia="en-US"/>
          <w:rPrChange w:id="1361" w:author="Tahir Nisar [2]" w:date="2024-07-23T04:17:00Z">
            <w:rPr>
              <w:ins w:id="1362" w:author="Tahir Nisar [2]" w:date="2024-07-16T19:07:00Z"/>
            </w:rPr>
          </w:rPrChange>
        </w:rPr>
        <w:pPrChange w:id="1363" w:author="Tahir Nisar [2]" w:date="2024-07-23T04:23:00Z">
          <w:pPr>
            <w:pStyle w:val="Heading2"/>
          </w:pPr>
        </w:pPrChange>
      </w:pPr>
      <w:ins w:id="1364" w:author="Tahir Nisar [2]" w:date="2024-07-23T04:20:00Z">
        <w:r>
          <w:rPr>
            <w:lang w:eastAsia="en-US"/>
          </w:rPr>
          <w:t>The f</w:t>
        </w:r>
      </w:ins>
      <w:ins w:id="1365" w:author="Tahir Nisar [2]" w:date="2024-07-23T04:19:00Z">
        <w:r w:rsidR="00A535E7">
          <w:rPr>
            <w:lang w:eastAsia="en-US"/>
          </w:rPr>
          <w:t xml:space="preserve">igure </w:t>
        </w:r>
      </w:ins>
      <w:ins w:id="1366" w:author="Tahir Nisar [2]" w:date="2024-07-23T04:20:00Z">
        <w:r>
          <w:rPr>
            <w:lang w:eastAsia="en-US"/>
          </w:rPr>
          <w:t>3 below shows the</w:t>
        </w:r>
      </w:ins>
      <w:ins w:id="1367" w:author="Tahir Nisar [2]" w:date="2024-07-23T04:17:00Z">
        <w:r w:rsidR="00D549D4">
          <w:rPr>
            <w:lang w:eastAsia="en-US"/>
          </w:rPr>
          <w:t xml:space="preserve"> electric field </w:t>
        </w:r>
      </w:ins>
      <w:ins w:id="1368" w:author="Tahir Nisar [2]" w:date="2024-07-23T04:20:00Z">
        <w:r>
          <w:rPr>
            <w:lang w:eastAsia="en-US"/>
          </w:rPr>
          <w:t>of CO</w:t>
        </w:r>
        <w:r w:rsidRPr="00D97F16">
          <w:rPr>
            <w:vertAlign w:val="subscript"/>
            <w:lang w:eastAsia="en-US"/>
            <w:rPrChange w:id="1369" w:author="Tahir Nisar [2]" w:date="2024-07-23T04:20:00Z">
              <w:rPr>
                <w:lang w:eastAsia="en-US"/>
              </w:rPr>
            </w:rPrChange>
          </w:rPr>
          <w:t>2</w:t>
        </w:r>
        <w:r>
          <w:rPr>
            <w:lang w:eastAsia="en-US"/>
          </w:rPr>
          <w:t>/O</w:t>
        </w:r>
        <w:r w:rsidRPr="00D97F16">
          <w:rPr>
            <w:vertAlign w:val="subscript"/>
            <w:lang w:eastAsia="en-US"/>
            <w:rPrChange w:id="1370" w:author="Tahir Nisar [2]" w:date="2024-07-23T04:20:00Z">
              <w:rPr>
                <w:lang w:eastAsia="en-US"/>
              </w:rPr>
            </w:rPrChange>
          </w:rPr>
          <w:t>2</w:t>
        </w:r>
        <w:r>
          <w:rPr>
            <w:lang w:eastAsia="en-US"/>
          </w:rPr>
          <w:t xml:space="preserve"> </w:t>
        </w:r>
      </w:ins>
      <w:ins w:id="1371" w:author="Tahir Nisar [2]" w:date="2024-07-23T04:21:00Z">
        <w:r w:rsidR="009A567D">
          <w:rPr>
            <w:lang w:eastAsia="en-US"/>
          </w:rPr>
          <w:t>gas mixture</w:t>
        </w:r>
      </w:ins>
      <w:ins w:id="1372" w:author="Tahir Nisar [2]" w:date="2024-07-23T04:20:00Z">
        <w:r>
          <w:rPr>
            <w:lang w:eastAsia="en-US"/>
          </w:rPr>
          <w:t xml:space="preserve"> </w:t>
        </w:r>
      </w:ins>
      <w:ins w:id="1373" w:author="Tahir Nisar [2]" w:date="2024-07-23T04:21:00Z">
        <w:r w:rsidR="00146C6F">
          <w:rPr>
            <w:lang w:eastAsia="en-US"/>
          </w:rPr>
          <w:t xml:space="preserve">under </w:t>
        </w:r>
      </w:ins>
      <w:ins w:id="1374" w:author="Tahir Nisar [2]" w:date="2024-07-23T04:22:00Z">
        <w:r w:rsidR="00641BCE">
          <w:rPr>
            <w:lang w:eastAsia="en-US"/>
          </w:rPr>
          <w:t>different gas mixture ratios</w:t>
        </w:r>
      </w:ins>
      <w:ins w:id="1375" w:author="Tahir Nisar [2]" w:date="2024-07-23T04:17:00Z">
        <w:r w:rsidR="00F85569">
          <w:rPr>
            <w:lang w:eastAsia="en-US"/>
          </w:rPr>
          <w:t>.</w:t>
        </w:r>
      </w:ins>
      <w:ins w:id="1376" w:author="Tahir Nisar [2]" w:date="2024-07-23T04:23:00Z">
        <w:r w:rsidR="00A97119">
          <w:rPr>
            <w:lang w:eastAsia="en-US"/>
          </w:rPr>
          <w:t xml:space="preserve"> </w:t>
        </w:r>
      </w:ins>
      <w:ins w:id="1377" w:author="Tahir Nisar [2]" w:date="2024-07-23T04:24:00Z">
        <w:r w:rsidR="00B47FC1">
          <w:rPr>
            <w:lang w:eastAsia="en-US"/>
          </w:rPr>
          <w:t xml:space="preserve">From the electric field results, the same </w:t>
        </w:r>
        <w:r w:rsidR="00BD4E91">
          <w:rPr>
            <w:lang w:eastAsia="en-US"/>
          </w:rPr>
          <w:t xml:space="preserve">pattern has observed as for the </w:t>
        </w:r>
      </w:ins>
      <w:ins w:id="1378" w:author="Tahir Nisar [2]" w:date="2024-07-23T04:25:00Z">
        <w:r w:rsidR="00EF04DF">
          <w:rPr>
            <w:lang w:eastAsia="en-US"/>
          </w:rPr>
          <w:t xml:space="preserve">electron density </w:t>
        </w:r>
      </w:ins>
      <w:ins w:id="1379" w:author="Tahir Nisar [2]" w:date="2024-07-23T04:26:00Z">
        <w:r w:rsidR="00866B1B">
          <w:rPr>
            <w:lang w:eastAsia="en-US"/>
          </w:rPr>
          <w:t xml:space="preserve">results. </w:t>
        </w:r>
        <w:r w:rsidR="003A597C">
          <w:rPr>
            <w:lang w:eastAsia="en-US"/>
          </w:rPr>
          <w:t>By increasing the</w:t>
        </w:r>
      </w:ins>
      <w:ins w:id="1380" w:author="Tahir Nisar [2]" w:date="2024-07-23T04:27:00Z">
        <w:r w:rsidR="00BD7F1D">
          <w:rPr>
            <w:lang w:eastAsia="en-US"/>
          </w:rPr>
          <w:t xml:space="preserve"> O</w:t>
        </w:r>
        <w:r w:rsidR="00BD7F1D" w:rsidRPr="00BD7F1D">
          <w:rPr>
            <w:vertAlign w:val="subscript"/>
            <w:lang w:eastAsia="en-US"/>
            <w:rPrChange w:id="1381" w:author="Tahir Nisar [2]" w:date="2024-07-23T04:27:00Z">
              <w:rPr>
                <w:lang w:eastAsia="en-US"/>
              </w:rPr>
            </w:rPrChange>
          </w:rPr>
          <w:t>2</w:t>
        </w:r>
        <w:r w:rsidR="00BD7F1D">
          <w:rPr>
            <w:lang w:eastAsia="en-US"/>
          </w:rPr>
          <w:t xml:space="preserve"> ratio in the gas mixture the </w:t>
        </w:r>
        <w:r w:rsidR="00CC578A">
          <w:rPr>
            <w:lang w:eastAsia="en-US"/>
          </w:rPr>
          <w:t>elect</w:t>
        </w:r>
      </w:ins>
      <w:ins w:id="1382" w:author="Tahir Nisar [2]" w:date="2024-07-23T04:28:00Z">
        <w:r w:rsidR="0082590A">
          <w:rPr>
            <w:lang w:eastAsia="en-US"/>
          </w:rPr>
          <w:t xml:space="preserve">ric field will increase. </w:t>
        </w:r>
      </w:ins>
      <w:bookmarkStart w:id="1383" w:name="_GoBack"/>
      <w:bookmarkEnd w:id="1383"/>
      <w:ins w:id="1384" w:author="Tahir Nisar [2]" w:date="2024-07-23T04:26:00Z">
        <w:r w:rsidR="003A597C">
          <w:rPr>
            <w:lang w:eastAsia="en-US"/>
          </w:rPr>
          <w:t xml:space="preserve"> </w:t>
        </w:r>
      </w:ins>
    </w:p>
    <w:p w14:paraId="638EBFE2" w14:textId="77777777" w:rsidR="0042473E" w:rsidRDefault="00AD492E" w:rsidP="0042473E">
      <w:pPr>
        <w:pStyle w:val="Heading2"/>
        <w:keepNext/>
        <w:rPr>
          <w:ins w:id="1385" w:author="Tahir Nisar [2]" w:date="2024-07-22T20:51:00Z"/>
        </w:rPr>
        <w:pPrChange w:id="1386" w:author="Tahir Nisar [2]" w:date="2024-07-22T20:51:00Z">
          <w:pPr>
            <w:pStyle w:val="Heading2"/>
          </w:pPr>
        </w:pPrChange>
      </w:pPr>
      <w:ins w:id="1387" w:author="Tahir Nisar [2]" w:date="2024-07-16T19:08:00Z">
        <w:r w:rsidRPr="00AD492E">
          <w:rPr>
            <w:lang w:val="en-GB" w:eastAsia="en-GB" w:bidi="ar-SA"/>
          </w:rPr>
          <w:lastRenderedPageBreak/>
          <w:drawing>
            <wp:inline distT="0" distB="0" distL="0" distR="0" wp14:anchorId="567F9161" wp14:editId="2D66A2CC">
              <wp:extent cx="6335441" cy="4320000"/>
              <wp:effectExtent l="0" t="0" r="8255" b="4445"/>
              <wp:docPr id="29" name="Picture 29" descr="E:\Draft for the paper\Pictures\Final images\Updated and Final images with correct results after 1st April 2024\New Pictures with label of positive and negative streamer\Concentration_ratio_electricfiel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aft for the paper\Pictures\Final images\Updated and Final images with correct results after 1st April 2024\New Pictures with label of positive and negative streamer\Concentration_ratio_electricfield.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441" cy="4320000"/>
                      </a:xfrm>
                      <a:prstGeom prst="rect">
                        <a:avLst/>
                      </a:prstGeom>
                      <a:noFill/>
                      <a:ln>
                        <a:noFill/>
                      </a:ln>
                    </pic:spPr>
                  </pic:pic>
                </a:graphicData>
              </a:graphic>
            </wp:inline>
          </w:drawing>
        </w:r>
      </w:ins>
    </w:p>
    <w:p w14:paraId="455094E0" w14:textId="020674BC" w:rsidR="00A70239" w:rsidRPr="0042473E" w:rsidRDefault="0042473E" w:rsidP="0042473E">
      <w:pPr>
        <w:pStyle w:val="Caption"/>
        <w:rPr>
          <w:ins w:id="1388" w:author="Tahir Nisar [2]" w:date="2024-07-16T19:07:00Z"/>
          <w:rPrChange w:id="1389" w:author="Tahir Nisar [2]" w:date="2024-07-22T20:51:00Z">
            <w:rPr>
              <w:ins w:id="1390" w:author="Tahir Nisar [2]" w:date="2024-07-16T19:07:00Z"/>
            </w:rPr>
          </w:rPrChange>
        </w:rPr>
        <w:pPrChange w:id="1391" w:author="Tahir Nisar [2]" w:date="2024-07-22T20:51:00Z">
          <w:pPr>
            <w:pStyle w:val="Heading2"/>
          </w:pPr>
        </w:pPrChange>
      </w:pPr>
      <w:ins w:id="1392" w:author="Tahir Nisar [2]" w:date="2024-07-22T20:51:00Z">
        <w:r>
          <w:t xml:space="preserve">Figure </w:t>
        </w:r>
        <w:r>
          <w:fldChar w:fldCharType="begin"/>
        </w:r>
        <w:r>
          <w:instrText xml:space="preserve"> SEQ Figure \* ARABIC </w:instrText>
        </w:r>
      </w:ins>
      <w:r>
        <w:fldChar w:fldCharType="separate"/>
      </w:r>
      <w:ins w:id="1393" w:author="Tahir Nisar [2]" w:date="2024-07-22T20:51:00Z">
        <w:r>
          <w:rPr>
            <w:noProof/>
          </w:rPr>
          <w:t>3</w:t>
        </w:r>
        <w:r>
          <w:fldChar w:fldCharType="end"/>
        </w:r>
        <w:r>
          <w:t xml:space="preserve"> Electric field of CO</w:t>
        </w:r>
        <w:r w:rsidRPr="0042473E">
          <w:rPr>
            <w:vertAlign w:val="subscript"/>
            <w:rPrChange w:id="1394" w:author="Tahir Nisar [2]" w:date="2024-07-22T20:51:00Z">
              <w:rPr/>
            </w:rPrChange>
          </w:rPr>
          <w:t>2</w:t>
        </w:r>
        <w:r>
          <w:t>/O</w:t>
        </w:r>
        <w:r>
          <w:softHyphen/>
        </w:r>
        <w:r w:rsidRPr="0042473E">
          <w:rPr>
            <w:vertAlign w:val="subscript"/>
            <w:rPrChange w:id="1395" w:author="Tahir Nisar [2]" w:date="2024-07-22T20:51:00Z">
              <w:rPr/>
            </w:rPrChange>
          </w:rPr>
          <w:t>2</w:t>
        </w:r>
        <w:r>
          <w:t xml:space="preserve"> mixture under different ratios </w:t>
        </w:r>
      </w:ins>
    </w:p>
    <w:p w14:paraId="0E0C6BD1" w14:textId="77777777" w:rsidR="000833C6" w:rsidRDefault="00F314BE" w:rsidP="000833C6">
      <w:pPr>
        <w:pStyle w:val="Heading2"/>
        <w:keepNext/>
        <w:jc w:val="center"/>
        <w:rPr>
          <w:ins w:id="1396" w:author="Tahir Nisar [2]" w:date="2024-07-22T20:52:00Z"/>
        </w:rPr>
        <w:pPrChange w:id="1397" w:author="Tahir Nisar [2]" w:date="2024-07-22T20:52:00Z">
          <w:pPr>
            <w:pStyle w:val="Heading2"/>
            <w:jc w:val="center"/>
          </w:pPr>
        </w:pPrChange>
      </w:pPr>
      <w:ins w:id="1398" w:author="Tahir Nisar [2]" w:date="2024-07-16T19:09:00Z">
        <w:r w:rsidRPr="00F314BE">
          <w:rPr>
            <w:lang w:val="en-GB" w:eastAsia="en-GB" w:bidi="ar-SA"/>
          </w:rPr>
          <w:drawing>
            <wp:inline distT="0" distB="0" distL="0" distR="0" wp14:anchorId="2D5C1240" wp14:editId="7DF55522">
              <wp:extent cx="6304857" cy="2675128"/>
              <wp:effectExtent l="0" t="0" r="1270" b="0"/>
              <wp:docPr id="31" name="Picture 31" descr="E:\Draft for the paper\Pictures\Final images\Updated and Final images with correct results after 1st April 2024\New Pictures with label of positive and negative streamer\Streamervelcotiy_different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aft for the paper\Pictures\Final images\Updated and Final images with correct results after 1st April 2024\New Pictures with label of positive and negative streamer\Streamervelcotiy_differentconcentration.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980" cy="2684515"/>
                      </a:xfrm>
                      <a:prstGeom prst="rect">
                        <a:avLst/>
                      </a:prstGeom>
                      <a:noFill/>
                      <a:ln>
                        <a:noFill/>
                      </a:ln>
                    </pic:spPr>
                  </pic:pic>
                </a:graphicData>
              </a:graphic>
            </wp:inline>
          </w:drawing>
        </w:r>
      </w:ins>
    </w:p>
    <w:p w14:paraId="1504AEEC" w14:textId="4B83C352" w:rsidR="00AB5788" w:rsidRDefault="000833C6" w:rsidP="003C01FA">
      <w:pPr>
        <w:pStyle w:val="Caption"/>
        <w:jc w:val="center"/>
        <w:rPr>
          <w:ins w:id="1399" w:author="Tahir Nisar [2]" w:date="2024-05-12T20:37:00Z"/>
        </w:rPr>
        <w:pPrChange w:id="1400" w:author="Tahir Nisar [2]" w:date="2024-07-22T21:07:00Z">
          <w:pPr>
            <w:pStyle w:val="Figure"/>
          </w:pPr>
        </w:pPrChange>
      </w:pPr>
      <w:ins w:id="1401" w:author="Tahir Nisar [2]" w:date="2024-07-22T20:52:00Z">
        <w:r>
          <w:t xml:space="preserve">Figure </w:t>
        </w:r>
        <w:r>
          <w:fldChar w:fldCharType="begin"/>
        </w:r>
        <w:r>
          <w:instrText xml:space="preserve"> SEQ Figure \* ARABIC </w:instrText>
        </w:r>
      </w:ins>
      <w:r>
        <w:fldChar w:fldCharType="separate"/>
      </w:r>
      <w:ins w:id="1402" w:author="Tahir Nisar [2]" w:date="2024-07-22T20:52:00Z">
        <w:r>
          <w:rPr>
            <w:noProof/>
          </w:rPr>
          <w:t>4</w:t>
        </w:r>
        <w:r>
          <w:fldChar w:fldCharType="end"/>
        </w:r>
        <w:r>
          <w:t xml:space="preserve"> Streamer velocity of CO</w:t>
        </w:r>
        <w:r w:rsidRPr="000833C6">
          <w:rPr>
            <w:vertAlign w:val="subscript"/>
            <w:rPrChange w:id="1403" w:author="Tahir Nisar [2]" w:date="2024-07-22T20:52:00Z">
              <w:rPr/>
            </w:rPrChange>
          </w:rPr>
          <w:t>2</w:t>
        </w:r>
        <w:r>
          <w:t>/O</w:t>
        </w:r>
        <w:r w:rsidRPr="000833C6">
          <w:rPr>
            <w:vertAlign w:val="subscript"/>
            <w:rPrChange w:id="1404" w:author="Tahir Nisar [2]" w:date="2024-07-22T20:52:00Z">
              <w:rPr/>
            </w:rPrChange>
          </w:rPr>
          <w:t>2</w:t>
        </w:r>
      </w:ins>
      <w:ins w:id="1405" w:author="Tahir Nisar [2]" w:date="2024-07-22T20:53:00Z">
        <w:r>
          <w:t xml:space="preserve"> mixture ratio under different concentration ratios </w:t>
        </w:r>
      </w:ins>
      <w:moveToRangeStart w:id="1406" w:author="Tahir Nisar [2]" w:date="2024-05-12T20:36:00Z" w:name="move166438601"/>
      <w:moveTo w:id="1407" w:author="Tahir Nisar [2]" w:date="2024-05-12T20:36:00Z">
        <w:del w:id="1408" w:author="Tahir Nisar [2]" w:date="2024-07-16T19:07:00Z">
          <w:r w:rsidR="002F1DC7" w:rsidRPr="002B2BD4" w:rsidDel="00A70239">
            <w:rPr>
              <w:noProof/>
              <w:lang w:val="en-GB" w:eastAsia="en-GB"/>
            </w:rPr>
            <w:drawing>
              <wp:inline distT="0" distB="0" distL="0" distR="0" wp14:anchorId="6D7AAAC9" wp14:editId="10B86A81">
                <wp:extent cx="3780000" cy="3255762"/>
                <wp:effectExtent l="0" t="0" r="0" b="1905"/>
                <wp:docPr id="9" name="Picture 27" descr="C:\Users\Tahir Nisar\Desktop\Draft for the paper\Pictures\Final images\Final images after 20th October 2023\Electron density at different 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hir Nisar\Desktop\Draft for the paper\Pictures\Final images\Final images after 20th October 2023\Electron density at different concentration.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0000" cy="3255762"/>
                        </a:xfrm>
                        <a:prstGeom prst="rect">
                          <a:avLst/>
                        </a:prstGeom>
                        <a:noFill/>
                        <a:ln>
                          <a:noFill/>
                        </a:ln>
                      </pic:spPr>
                    </pic:pic>
                  </a:graphicData>
                </a:graphic>
              </wp:inline>
            </w:drawing>
          </w:r>
        </w:del>
      </w:moveTo>
      <w:moveToRangeEnd w:id="1406"/>
    </w:p>
    <w:p w14:paraId="0A9E1D6B" w14:textId="1B07B7EC" w:rsidR="00871ED9" w:rsidRDefault="009067B0">
      <w:pPr>
        <w:pStyle w:val="Heading2"/>
        <w:rPr>
          <w:ins w:id="1409" w:author="Tahir Nisar [2]" w:date="2024-05-12T20:49:00Z"/>
        </w:rPr>
      </w:pPr>
      <w:ins w:id="1410" w:author="Tahir Nisar [2]" w:date="2024-05-12T20:40:00Z">
        <w:r>
          <w:t xml:space="preserve">4.2 </w:t>
        </w:r>
      </w:ins>
      <w:ins w:id="1411" w:author="Tahir Nisar [2]" w:date="2024-05-27T11:40:00Z">
        <w:r w:rsidR="00B21A62">
          <w:t>Effect of a</w:t>
        </w:r>
      </w:ins>
      <w:ins w:id="1412" w:author="Tahir Nisar [2]" w:date="2024-05-12T20:40:00Z">
        <w:r w:rsidR="00B679C7">
          <w:t>pplied</w:t>
        </w:r>
      </w:ins>
      <w:ins w:id="1413" w:author="Tahir Nisar [2]" w:date="2024-05-12T20:44:00Z">
        <w:r w:rsidR="001D6DB7">
          <w:t xml:space="preserve"> v</w:t>
        </w:r>
      </w:ins>
      <w:ins w:id="1414" w:author="Tahir Nisar [2]" w:date="2024-05-12T20:40:00Z">
        <w:r w:rsidR="00B679C7">
          <w:t>oltage</w:t>
        </w:r>
      </w:ins>
    </w:p>
    <w:p w14:paraId="0036F762" w14:textId="7338E236" w:rsidR="000D6EAB" w:rsidRPr="000D776F" w:rsidDel="00282329" w:rsidRDefault="000D6EAB" w:rsidP="000D6EAB">
      <w:pPr>
        <w:pStyle w:val="Text"/>
        <w:rPr>
          <w:del w:id="1415" w:author="Tahir Nisar [2]" w:date="2024-05-12T20:49:00Z"/>
          <w:moveTo w:id="1416" w:author="Tahir Nisar [2]" w:date="2024-05-12T20:49:00Z"/>
        </w:rPr>
      </w:pPr>
      <w:moveToRangeStart w:id="1417" w:author="Tahir Nisar [2]" w:date="2024-05-12T20:49:00Z" w:name="move166439374"/>
      <w:moveTo w:id="1418" w:author="Tahir Nisar [2]" w:date="2024-05-12T20:49:00Z">
        <w:r w:rsidRPr="000D776F">
          <w:t>The figure 13 and figure 14 show the streamer discharge of CO</w:t>
        </w:r>
        <w:r w:rsidRPr="000D776F">
          <w:rPr>
            <w:vertAlign w:val="subscript"/>
          </w:rPr>
          <w:t>2</w:t>
        </w:r>
        <w:r w:rsidRPr="000D776F">
          <w:t>/O</w:t>
        </w:r>
        <w:r w:rsidRPr="000D776F">
          <w:rPr>
            <w:vertAlign w:val="subscript"/>
          </w:rPr>
          <w:t>2</w:t>
        </w:r>
        <w:r w:rsidRPr="000D776F">
          <w:t xml:space="preserve"> mixture gas at different voltage levels and pressures. Figure 13 shows that electron density increases by increasing the applied voltage. By increasing the applied voltage, the kinetic energy of the </w:t>
        </w:r>
        <w:r w:rsidRPr="000D776F">
          <w:lastRenderedPageBreak/>
          <w:t xml:space="preserve">electrons will increase, and hence the collision cross section will also increase. The streamer discharge will propagate in a shorter time, and the ionization of the gas mixture will increase </w:t>
        </w:r>
        <w:r w:rsidRPr="002B2BD4">
          <w:fldChar w:fldCharType="begin"/>
        </w:r>
      </w:moveTo>
      <w:r w:rsidR="000F0580">
        <w:instrText xml:space="preserve"> ADDIN EN.CITE &lt;EndNote&gt;&lt;Cite&gt;&lt;Author&gt;Saleh&lt;/Author&gt;&lt;Year&gt;2020&lt;/Year&gt;&lt;RecNum&gt;40&lt;/RecNum&gt;&lt;DisplayText&gt;[26]&lt;/DisplayText&gt;&lt;record&gt;&lt;rec-number&gt;40&lt;/rec-number&gt;&lt;foreign-keys&gt;&lt;key app="EN" db-id="r05xs095xr9rs7e0esa5sw55rz0ztxw9drz9" timestamp="1704630301"&gt;40&lt;/key&gt;&lt;/foreign-keys&gt;&lt;ref-type name="Journal Article"&gt;17&lt;/ref-type&gt;&lt;contributors&gt;&lt;authors&gt;&lt;author&gt;Saleh, Dawood N&lt;/author&gt;&lt;author&gt;Algwari, Qais Th&lt;/author&gt;&lt;author&gt;Amouri, Farook Kh&lt;/author&gt;&lt;/authors&gt;&lt;/contributors&gt;&lt;titles&gt;&lt;title&gt;Modeling the dependence of the negative corona current density on applied voltage rise time&lt;/title&gt;&lt;secondary-title&gt;Physics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moveTo w:id="1419" w:author="Tahir Nisar [2]" w:date="2024-05-12T20:49:00Z">
        <w:r w:rsidRPr="002B2BD4">
          <w:fldChar w:fldCharType="separate"/>
        </w:r>
      </w:moveTo>
      <w:r w:rsidR="000F0580">
        <w:rPr>
          <w:noProof/>
        </w:rPr>
        <w:t>[26]</w:t>
      </w:r>
      <w:moveTo w:id="1420" w:author="Tahir Nisar [2]" w:date="2024-05-12T20:49:00Z">
        <w:r w:rsidRPr="002B2BD4">
          <w:fldChar w:fldCharType="end"/>
        </w:r>
        <w:r w:rsidRPr="000D776F">
          <w:t>. Hence, by increasing the applied voltage, the ionization collision reaction will dominate the attachment collision reaction, and the gas mixture will require less time to breakdown. The electron number density increases from 1.97×10</w:t>
        </w:r>
        <w:r w:rsidRPr="000D776F">
          <w:rPr>
            <w:vertAlign w:val="superscript"/>
          </w:rPr>
          <w:t>20</w:t>
        </w:r>
        <w:r w:rsidRPr="000D776F">
          <w:t xml:space="preserve"> to 3.76×10</w:t>
        </w:r>
        <w:r w:rsidRPr="000D776F">
          <w:rPr>
            <w:vertAlign w:val="superscript"/>
          </w:rPr>
          <w:t>20</w:t>
        </w:r>
        <w:r w:rsidRPr="000D776F">
          <w:t xml:space="preserve"> when the voltage increases from -8kV to -12kV at 0.25ns, as shown in figure 1</w:t>
        </w:r>
        <w:r>
          <w:t>3</w:t>
        </w:r>
        <w:r w:rsidRPr="000D776F">
          <w:t xml:space="preserve"> (</w:t>
        </w:r>
        <w:proofErr w:type="spellStart"/>
        <w:r w:rsidRPr="000D776F">
          <w:t>a,b,c</w:t>
        </w:r>
        <w:proofErr w:type="spellEnd"/>
        <w:r w:rsidRPr="000D776F">
          <w:t>). For the positive streamer discharge, the increasing trend of electron density was observed when the applied voltage was increased from 8kV to 12kV. For the positive polarity, streamer discharge propagates in a rod-like structure, as depicted in figure 13 (</w:t>
        </w:r>
        <w:proofErr w:type="spellStart"/>
        <w:r w:rsidRPr="000D776F">
          <w:t>d</w:t>
        </w:r>
        <w:proofErr w:type="gramStart"/>
        <w:r w:rsidRPr="000D776F">
          <w:t>,e,f</w:t>
        </w:r>
        <w:proofErr w:type="spellEnd"/>
        <w:proofErr w:type="gramEnd"/>
        <w:r w:rsidRPr="000D776F">
          <w:t xml:space="preserve">). On the other hand, the negative streamer discharge propagates like a needle structure as the voltage increases from -8kV to -12kV. The head of the negative streamer discharge contains a high electron number density as compared with the tail of the streamer discharge.     </w:t>
        </w:r>
      </w:moveTo>
    </w:p>
    <w:moveToRangeEnd w:id="1417"/>
    <w:p w14:paraId="7A489124" w14:textId="77777777" w:rsidR="000D6EAB" w:rsidRDefault="000D6EAB">
      <w:pPr>
        <w:pStyle w:val="Text"/>
        <w:rPr>
          <w:ins w:id="1421" w:author="Tahir Nisar [2]" w:date="2024-05-12T20:48:00Z"/>
        </w:rPr>
        <w:pPrChange w:id="1422" w:author="Tahir Nisar [2]" w:date="2024-05-12T20:49:00Z">
          <w:pPr>
            <w:pStyle w:val="Heading2"/>
          </w:pPr>
        </w:pPrChange>
      </w:pPr>
    </w:p>
    <w:p w14:paraId="0FC00350" w14:textId="76BABB02" w:rsidR="000F0580" w:rsidRDefault="0084662F">
      <w:pPr>
        <w:pStyle w:val="Figure"/>
        <w:keepNext/>
        <w:rPr>
          <w:ins w:id="1423" w:author="Tahir Nisar [2]" w:date="2024-05-12T20:50:00Z"/>
        </w:rPr>
      </w:pPr>
      <w:moveToRangeStart w:id="1424" w:author="Tahir Nisar [2]" w:date="2024-05-12T20:47:00Z" w:name="move166439293"/>
      <w:moveTo w:id="1425" w:author="Tahir Nisar [2]" w:date="2024-05-12T20:47:00Z">
        <w:del w:id="1426" w:author="Tahir Nisar [2]" w:date="2024-07-16T19:09:00Z">
          <w:r w:rsidRPr="002B2BD4" w:rsidDel="00E92C39">
            <w:rPr>
              <w:noProof/>
              <w:lang w:val="en-GB" w:eastAsia="en-GB" w:bidi="ar-SA"/>
            </w:rPr>
            <w:drawing>
              <wp:inline distT="0" distB="0" distL="0" distR="0" wp14:anchorId="523C28B5" wp14:editId="19225ECE">
                <wp:extent cx="3638888" cy="3024000"/>
                <wp:effectExtent l="0" t="0" r="0" b="5080"/>
                <wp:docPr id="11" name="Picture 9" descr="C:\Users\Tahir Nisar\Desktop\Draft for the paper\Pictures\Final images\Final images after 20th October 2023\Electron density at different 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ir Nisar\Desktop\Draft for the paper\Pictures\Final images\Final images after 20th October 2023\Electron density at different voltage.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8888" cy="3024000"/>
                        </a:xfrm>
                        <a:prstGeom prst="rect">
                          <a:avLst/>
                        </a:prstGeom>
                        <a:noFill/>
                        <a:ln>
                          <a:noFill/>
                        </a:ln>
                      </pic:spPr>
                    </pic:pic>
                  </a:graphicData>
                </a:graphic>
              </wp:inline>
            </w:drawing>
          </w:r>
        </w:del>
      </w:moveTo>
      <w:moveToRangeEnd w:id="1424"/>
      <w:ins w:id="1427" w:author="Tahir Nisar [2]" w:date="2024-07-16T19:09:00Z">
        <w:r w:rsidR="00E92C39" w:rsidRPr="00E92C39">
          <w:rPr>
            <w:noProof/>
            <w:lang w:val="en-GB" w:eastAsia="en-GB" w:bidi="ar-SA"/>
          </w:rPr>
          <w:drawing>
            <wp:inline distT="0" distB="0" distL="0" distR="0" wp14:anchorId="4D8126C7" wp14:editId="4A69FEC1">
              <wp:extent cx="5615940" cy="5051284"/>
              <wp:effectExtent l="0" t="0" r="3810" b="0"/>
              <wp:docPr id="30" name="Picture 30" descr="E:\Draft for the paper\Pictures\Final images\Updated and Final images with correct results after 1st April 2024\New Pictures with label of positive and negative streamer\electrondensity_different_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aft for the paper\Pictures\Final images\Updated and Final images with correct results after 1st April 2024\New Pictures with label of positive and negative streamer\electrondensity_different_voltage.t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5051284"/>
                      </a:xfrm>
                      <a:prstGeom prst="rect">
                        <a:avLst/>
                      </a:prstGeom>
                      <a:noFill/>
                      <a:ln>
                        <a:noFill/>
                      </a:ln>
                    </pic:spPr>
                  </pic:pic>
                </a:graphicData>
              </a:graphic>
            </wp:inline>
          </w:drawing>
        </w:r>
      </w:ins>
    </w:p>
    <w:p w14:paraId="070D3537" w14:textId="484816F2" w:rsidR="000F0580" w:rsidRDefault="000F0580">
      <w:pPr>
        <w:pStyle w:val="FigureCaption"/>
        <w:rPr>
          <w:ins w:id="1428" w:author="Tahir Nisar [2]" w:date="2024-07-16T19:09:00Z"/>
        </w:rPr>
        <w:pPrChange w:id="1429" w:author="Tahir Nisar [2]" w:date="2024-05-12T20:50:00Z">
          <w:pPr>
            <w:pStyle w:val="Figure"/>
          </w:pPr>
        </w:pPrChange>
      </w:pPr>
      <w:ins w:id="1430" w:author="Tahir Nisar [2]" w:date="2024-05-12T20:50:00Z">
        <w:r>
          <w:t xml:space="preserve">Figure </w:t>
        </w:r>
        <w:r>
          <w:fldChar w:fldCharType="begin"/>
        </w:r>
        <w:r>
          <w:instrText xml:space="preserve"> SEQ Figure \* ARABIC </w:instrText>
        </w:r>
      </w:ins>
      <w:r>
        <w:fldChar w:fldCharType="separate"/>
      </w:r>
      <w:ins w:id="1431" w:author="Tahir Nisar [2]" w:date="2024-05-12T20:50:00Z">
        <w:r>
          <w:rPr>
            <w:noProof/>
          </w:rPr>
          <w:t>3</w:t>
        </w:r>
        <w:r>
          <w:fldChar w:fldCharType="end"/>
        </w:r>
        <w:r>
          <w:t xml:space="preserve"> </w:t>
        </w:r>
        <w:r w:rsidRPr="00C41629">
          <w:t>Electron density of positive and negative streamer discharge at different voltage levels (1/m3). (</w:t>
        </w:r>
        <w:proofErr w:type="spellStart"/>
        <w:proofErr w:type="gramStart"/>
        <w:r w:rsidRPr="00C41629">
          <w:t>a,</w:t>
        </w:r>
        <w:proofErr w:type="gramEnd"/>
        <w:r w:rsidRPr="00C41629">
          <w:t>b,c</w:t>
        </w:r>
        <w:proofErr w:type="spellEnd"/>
        <w:r w:rsidRPr="00C41629">
          <w:t>) represents negative streamer discharge. (</w:t>
        </w:r>
        <w:proofErr w:type="spellStart"/>
        <w:proofErr w:type="gramStart"/>
        <w:r w:rsidRPr="00C41629">
          <w:t>d,</w:t>
        </w:r>
        <w:proofErr w:type="gramEnd"/>
        <w:r w:rsidRPr="00C41629">
          <w:t>e,f</w:t>
        </w:r>
        <w:proofErr w:type="spellEnd"/>
        <w:r w:rsidRPr="00C41629">
          <w:t>) represents positive streamer discharge.</w:t>
        </w:r>
      </w:ins>
    </w:p>
    <w:p w14:paraId="10A52C04" w14:textId="05D202FB" w:rsidR="00E92C39" w:rsidRDefault="00E765B1">
      <w:pPr>
        <w:pStyle w:val="FigureCaption"/>
        <w:ind w:left="0"/>
        <w:rPr>
          <w:ins w:id="1432" w:author="Tahir Nisar [2]" w:date="2024-07-16T19:10:00Z"/>
        </w:rPr>
        <w:pPrChange w:id="1433" w:author="Tahir Nisar [2]" w:date="2024-07-16T19:10:00Z">
          <w:pPr>
            <w:pStyle w:val="Figure"/>
          </w:pPr>
        </w:pPrChange>
      </w:pPr>
      <w:ins w:id="1434" w:author="Tahir Nisar [2]" w:date="2024-07-16T19:10:00Z">
        <w:r w:rsidRPr="00E765B1">
          <w:rPr>
            <w:noProof/>
            <w:lang w:val="en-GB" w:eastAsia="en-GB" w:bidi="ar-SA"/>
          </w:rPr>
          <w:lastRenderedPageBreak/>
          <w:drawing>
            <wp:inline distT="0" distB="0" distL="0" distR="0" wp14:anchorId="71953896" wp14:editId="60C1004D">
              <wp:extent cx="5615940" cy="4032810"/>
              <wp:effectExtent l="0" t="0" r="3810" b="6350"/>
              <wp:docPr id="32" name="Picture 32" descr="E:\Draft for the paper\Pictures\Final images\Updated and Final images with correct results after 1st April 2024\New Pictures with label of positive and negative streamer\electricfield_different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aft for the paper\Pictures\Final images\Updated and Final images with correct results after 1st April 2024\New Pictures with label of positive and negative streamer\electricfield_differentvoltage.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4032810"/>
                      </a:xfrm>
                      <a:prstGeom prst="rect">
                        <a:avLst/>
                      </a:prstGeom>
                      <a:noFill/>
                      <a:ln>
                        <a:noFill/>
                      </a:ln>
                    </pic:spPr>
                  </pic:pic>
                </a:graphicData>
              </a:graphic>
            </wp:inline>
          </w:drawing>
        </w:r>
      </w:ins>
    </w:p>
    <w:p w14:paraId="64C919CB" w14:textId="6023D0D3" w:rsidR="00E765B1" w:rsidRDefault="0040482D">
      <w:pPr>
        <w:pStyle w:val="FigureCaption"/>
        <w:ind w:left="0"/>
        <w:rPr>
          <w:ins w:id="1435" w:author="Tahir Nisar [2]" w:date="2024-05-12T20:49:00Z"/>
        </w:rPr>
        <w:pPrChange w:id="1436" w:author="Tahir Nisar [2]" w:date="2024-07-16T19:10:00Z">
          <w:pPr>
            <w:pStyle w:val="Figure"/>
          </w:pPr>
        </w:pPrChange>
      </w:pPr>
      <w:ins w:id="1437" w:author="Tahir Nisar [2]" w:date="2024-07-16T19:10:00Z">
        <w:r w:rsidRPr="0040482D">
          <w:rPr>
            <w:noProof/>
            <w:lang w:val="en-GB" w:eastAsia="en-GB" w:bidi="ar-SA"/>
          </w:rPr>
          <w:drawing>
            <wp:inline distT="0" distB="0" distL="0" distR="0" wp14:anchorId="2797702E" wp14:editId="167F0942">
              <wp:extent cx="6105927" cy="2550516"/>
              <wp:effectExtent l="0" t="0" r="0" b="2540"/>
              <wp:docPr id="33" name="Picture 33" descr="E:\Draft for the paper\Pictures\Final images\Updated and Final images with correct results after 1st April 2024\New Pictures with label of positive and negative streamer\Streamervelcotiy_different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aft for the paper\Pictures\Final images\Updated and Final images with correct results after 1st April 2024\New Pictures with label of positive and negative streamer\Streamervelcotiy_differentvoltage.t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682" cy="2553755"/>
                      </a:xfrm>
                      <a:prstGeom prst="rect">
                        <a:avLst/>
                      </a:prstGeom>
                      <a:noFill/>
                      <a:ln>
                        <a:noFill/>
                      </a:ln>
                    </pic:spPr>
                  </pic:pic>
                </a:graphicData>
              </a:graphic>
            </wp:inline>
          </w:drawing>
        </w:r>
      </w:ins>
    </w:p>
    <w:p w14:paraId="28732E57" w14:textId="0133D327" w:rsidR="008C0F24" w:rsidRDefault="00871ED9">
      <w:pPr>
        <w:pStyle w:val="Heading2"/>
        <w:rPr>
          <w:ins w:id="1438" w:author="Tahir Nisar [2]" w:date="2024-05-12T20:54:00Z"/>
        </w:rPr>
      </w:pPr>
      <w:ins w:id="1439" w:author="Tahir Nisar [2]" w:date="2024-05-12T20:41:00Z">
        <w:r>
          <w:t xml:space="preserve">4.3 </w:t>
        </w:r>
      </w:ins>
      <w:ins w:id="1440" w:author="Tahir Nisar [2]" w:date="2024-05-27T11:40:00Z">
        <w:r w:rsidR="00546582">
          <w:t>Effect of a</w:t>
        </w:r>
      </w:ins>
      <w:ins w:id="1441" w:author="Tahir Nisar [2]" w:date="2024-05-12T20:41:00Z">
        <w:r>
          <w:t xml:space="preserve">pplied </w:t>
        </w:r>
      </w:ins>
      <w:ins w:id="1442" w:author="Tahir Nisar [2]" w:date="2024-05-12T20:44:00Z">
        <w:r w:rsidR="0005740E">
          <w:t>p</w:t>
        </w:r>
      </w:ins>
      <w:ins w:id="1443" w:author="Tahir Nisar [2]" w:date="2024-05-12T20:41:00Z">
        <w:r>
          <w:t xml:space="preserve">ressure </w:t>
        </w:r>
      </w:ins>
    </w:p>
    <w:p w14:paraId="02CF34A1" w14:textId="2AE051A7" w:rsidR="00684648" w:rsidRDefault="00684648" w:rsidP="00684648">
      <w:pPr>
        <w:pStyle w:val="Text"/>
        <w:rPr>
          <w:ins w:id="1444" w:author="Tahir Nisar [2]" w:date="2024-07-17T19:12:00Z"/>
        </w:rPr>
      </w:pPr>
      <w:moveToRangeStart w:id="1445" w:author="Tahir Nisar [2]" w:date="2024-05-12T20:54:00Z" w:name="move166439707"/>
      <w:moveTo w:id="1446" w:author="Tahir Nisar [2]" w:date="2024-05-12T20:54:00Z">
        <w:r w:rsidRPr="000D776F">
          <w:t xml:space="preserve">Similarly, when the gas mixture pressure increases, the streamer discharge decreases. By increasing the gas pressure, the gas molecules become close to each other, so the ionization collision reaction will be difficult to occur. This also increases the time required by the streamer discharge to move along the electric field. The higher the applied pressure, the lower the streamer discharge to occur, and discharge time will increase </w:t>
        </w:r>
        <w:r w:rsidRPr="002B2BD4">
          <w:fldChar w:fldCharType="begin"/>
        </w:r>
        <w:r>
          <w:instrText xml:space="preserve"> ADDIN EN.CITE &lt;EndNote&gt;&lt;Cite&gt;&lt;Author&gt;Zhang&lt;/Author&gt;&lt;Year&gt;2022&lt;/Year&gt;&lt;RecNum&gt;1&lt;/RecNum&gt;&lt;DisplayText&gt;[5, 21]&lt;/DisplayText&gt;&lt;record&gt;&lt;rec-number&gt;1&lt;/rec-number&gt;&lt;foreign-keys&gt;&lt;key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Ou&lt;/Author&gt;&lt;Year&gt;2020&lt;/Year&gt;&lt;RecNum&gt;15&lt;/RecNum&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2B2BD4">
          <w:fldChar w:fldCharType="separate"/>
        </w:r>
        <w:r>
          <w:rPr>
            <w:noProof/>
          </w:rPr>
          <w:t>[5, 21]</w:t>
        </w:r>
        <w:r w:rsidRPr="002B2BD4">
          <w:fldChar w:fldCharType="end"/>
        </w:r>
        <w:r w:rsidRPr="000D776F">
          <w:t xml:space="preserve">. This reduces the ionization collision reaction in a gas mixture as gas molecules are close to each other. By increasing the gas pressure, the mean free path becomes lower, and due to this reason the electrons diffusion also decreases. The decrease in the electron diffusion reduces the collision </w:t>
        </w:r>
        <w:r w:rsidRPr="000D776F">
          <w:lastRenderedPageBreak/>
          <w:t xml:space="preserve">reaction in a gas mixture, and hence the streamer discharge reduces </w:t>
        </w:r>
        <w:r w:rsidRPr="002B2BD4">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2B2BD4">
          <w:fldChar w:fldCharType="separate"/>
        </w:r>
        <w:r>
          <w:rPr>
            <w:noProof/>
          </w:rPr>
          <w:t>[21]</w:t>
        </w:r>
        <w:r w:rsidRPr="002B2BD4">
          <w:fldChar w:fldCharType="end"/>
        </w:r>
        <w:r w:rsidRPr="000D776F">
          <w:t xml:space="preserve">. Figure 12 illustrates the electron density of negative and positive streamer discharge. The electron density is figure 13 and figure 14 is calculated with the help of equation 1, equation 2 and equation 11. By increasing the pressure, the negative streamer discharge changes its propagation from needle structure to rod-like structure, and the width of the streamer discharge also decreases </w:t>
        </w:r>
        <w:r w:rsidRPr="002B2BD4">
          <w:fldChar w:fldCharType="begin"/>
        </w:r>
        <w:r>
          <w: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instrText>
        </w:r>
        <w:r w:rsidRPr="002B2BD4">
          <w:fldChar w:fldCharType="separate"/>
        </w:r>
        <w:r>
          <w:rPr>
            <w:noProof/>
          </w:rPr>
          <w:t>[21]</w:t>
        </w:r>
        <w:r w:rsidRPr="002B2BD4">
          <w:fldChar w:fldCharType="end"/>
        </w:r>
        <w:r w:rsidRPr="000D776F">
          <w:t xml:space="preserve">. The positive streamer discharge rod-like streamer propagation vanishes as the gas pressure increases from 1.5 to 2.5 atm. </w:t>
        </w:r>
      </w:moveTo>
    </w:p>
    <w:p w14:paraId="7AA94689" w14:textId="4672BDDF" w:rsidR="00AB619B" w:rsidRDefault="00AB619B" w:rsidP="00684648">
      <w:pPr>
        <w:pStyle w:val="Text"/>
        <w:rPr>
          <w:ins w:id="1447" w:author="Tahir Nisar [2]" w:date="2024-07-16T19:11:00Z"/>
        </w:rPr>
      </w:pPr>
      <w:ins w:id="1448" w:author="Tahir Nisar [2]" w:date="2024-07-17T19:12:00Z">
        <w:r w:rsidRPr="00AB619B">
          <w:rPr>
            <w:noProof/>
            <w:lang w:val="en-GB" w:eastAsia="en-GB" w:bidi="ar-SA"/>
          </w:rPr>
          <w:drawing>
            <wp:inline distT="0" distB="0" distL="0" distR="0" wp14:anchorId="6C09EADD" wp14:editId="73AF443F">
              <wp:extent cx="5615940" cy="5072007"/>
              <wp:effectExtent l="0" t="0" r="3810" b="0"/>
              <wp:docPr id="17" name="Picture 17" descr="E:\Draft for the paper\Pictures\Final images\Updated and Final images with correct results after 1st April 2024\New Pictures with label of positive and negative streamer\electrondensity_different_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aft for the paper\Pictures\Final images\Updated and Final images with correct results after 1st April 2024\New Pictures with label of positive and negative streamer\electrondensity_different_pressure.t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5072007"/>
                      </a:xfrm>
                      <a:prstGeom prst="rect">
                        <a:avLst/>
                      </a:prstGeom>
                      <a:noFill/>
                      <a:ln>
                        <a:noFill/>
                      </a:ln>
                    </pic:spPr>
                  </pic:pic>
                </a:graphicData>
              </a:graphic>
            </wp:inline>
          </w:drawing>
        </w:r>
      </w:ins>
    </w:p>
    <w:p w14:paraId="07637096" w14:textId="30448D6D" w:rsidR="00F95C4C" w:rsidRPr="000D776F" w:rsidRDefault="000A2359">
      <w:pPr>
        <w:rPr>
          <w:moveTo w:id="1449" w:author="Tahir Nisar [2]" w:date="2024-05-12T20:54:00Z"/>
        </w:rPr>
        <w:pPrChange w:id="1450" w:author="Tahir Nisar [2]" w:date="2024-07-16T19:12:00Z">
          <w:pPr>
            <w:pStyle w:val="Text"/>
          </w:pPr>
        </w:pPrChange>
      </w:pPr>
      <w:ins w:id="1451" w:author="Tahir Nisar [2]" w:date="2024-07-16T19:11:00Z">
        <w:r w:rsidRPr="000A2359">
          <w:rPr>
            <w:noProof/>
            <w:lang w:val="en-GB" w:eastAsia="en-GB"/>
          </w:rPr>
          <w:lastRenderedPageBreak/>
          <w:drawing>
            <wp:inline distT="0" distB="0" distL="0" distR="0" wp14:anchorId="3564F5E2" wp14:editId="178C0D2A">
              <wp:extent cx="5615940" cy="4063390"/>
              <wp:effectExtent l="0" t="0" r="3810" b="0"/>
              <wp:docPr id="34" name="Picture 34" descr="E:\Draft for the paper\Pictures\Final images\Updated and Final images with correct results after 1st April 2024\New Pictures with label of positive and negative streamer\electricfield_different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aft for the paper\Pictures\Final images\Updated and Final images with correct results after 1st April 2024\New Pictures with label of positive and negative streamer\electricfield_differentpressure.t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4063390"/>
                      </a:xfrm>
                      <a:prstGeom prst="rect">
                        <a:avLst/>
                      </a:prstGeom>
                      <a:noFill/>
                      <a:ln>
                        <a:noFill/>
                      </a:ln>
                    </pic:spPr>
                  </pic:pic>
                </a:graphicData>
              </a:graphic>
            </wp:inline>
          </w:drawing>
        </w:r>
      </w:ins>
    </w:p>
    <w:p w14:paraId="674A96F1" w14:textId="7FE961E4" w:rsidR="001F5A6F" w:rsidRDefault="008F6AD2">
      <w:pPr>
        <w:pStyle w:val="Figure"/>
        <w:keepNext/>
        <w:rPr>
          <w:ins w:id="1452" w:author="Tahir Nisar [2]" w:date="2024-05-12T20:55:00Z"/>
        </w:rPr>
        <w:pPrChange w:id="1453" w:author="Tahir Nisar [2]" w:date="2024-05-12T20:55:00Z">
          <w:pPr>
            <w:pStyle w:val="Figure"/>
          </w:pPr>
        </w:pPrChange>
      </w:pPr>
      <w:moveToRangeStart w:id="1454" w:author="Tahir Nisar [2]" w:date="2024-05-12T20:54:00Z" w:name="move166439677"/>
      <w:moveToRangeEnd w:id="1445"/>
      <w:moveTo w:id="1455" w:author="Tahir Nisar [2]" w:date="2024-05-12T20:54:00Z">
        <w:del w:id="1456" w:author="Tahir Nisar [2]" w:date="2024-07-16T19:11:00Z">
          <w:r w:rsidRPr="002B2BD4" w:rsidDel="00F352BE">
            <w:rPr>
              <w:noProof/>
              <w:lang w:val="en-GB" w:eastAsia="en-GB" w:bidi="ar-SA"/>
            </w:rPr>
            <w:drawing>
              <wp:inline distT="0" distB="0" distL="0" distR="0" wp14:anchorId="6440D1EE" wp14:editId="375D61AA">
                <wp:extent cx="3441364" cy="2988000"/>
                <wp:effectExtent l="0" t="0" r="6985" b="3175"/>
                <wp:docPr id="12" name="Picture 3" descr="C:\Users\Tahir Nisar\Desktop\Draft for the paper\Pictures\Final images\Final images after 20th October 2023\Electron density at different pressure_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hir Nisar\Desktop\Draft for the paper\Pictures\Final images\Final images after 20th October 2023\Electron density at different pressure_new.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364" cy="2988000"/>
                        </a:xfrm>
                        <a:prstGeom prst="rect">
                          <a:avLst/>
                        </a:prstGeom>
                        <a:noFill/>
                        <a:ln>
                          <a:noFill/>
                        </a:ln>
                      </pic:spPr>
                    </pic:pic>
                  </a:graphicData>
                </a:graphic>
              </wp:inline>
            </w:drawing>
          </w:r>
        </w:del>
      </w:moveTo>
      <w:moveToRangeEnd w:id="1454"/>
    </w:p>
    <w:p w14:paraId="1498DEBB" w14:textId="38069CDD" w:rsidR="00603774" w:rsidRDefault="001F5A6F">
      <w:pPr>
        <w:pStyle w:val="FigureCaption"/>
        <w:rPr>
          <w:ins w:id="1457" w:author="Tahir Nisar [2]" w:date="2024-07-16T19:12:00Z"/>
        </w:rPr>
        <w:pPrChange w:id="1458" w:author="Tahir Nisar [2]" w:date="2024-06-13T21:08:00Z">
          <w:pPr>
            <w:pStyle w:val="Heading2"/>
          </w:pPr>
        </w:pPrChange>
      </w:pPr>
      <w:ins w:id="1459" w:author="Tahir Nisar [2]" w:date="2024-05-12T20:55:00Z">
        <w:r>
          <w:t xml:space="preserve">Figure </w:t>
        </w:r>
        <w:r>
          <w:fldChar w:fldCharType="begin"/>
        </w:r>
        <w:r>
          <w:instrText xml:space="preserve"> SEQ Figure \* ARABIC </w:instrText>
        </w:r>
      </w:ins>
      <w:r>
        <w:fldChar w:fldCharType="separate"/>
      </w:r>
      <w:ins w:id="1460" w:author="Tahir Nisar [2]" w:date="2024-05-12T20:55:00Z">
        <w:r>
          <w:rPr>
            <w:noProof/>
          </w:rPr>
          <w:t>4</w:t>
        </w:r>
        <w:r>
          <w:fldChar w:fldCharType="end"/>
        </w:r>
        <w:r>
          <w:t xml:space="preserve"> </w:t>
        </w:r>
        <w:r w:rsidRPr="00117E63">
          <w:t>Electron density of positive and negative streamer discharge at different pressure (1/m3). (</w:t>
        </w:r>
        <w:proofErr w:type="spellStart"/>
        <w:proofErr w:type="gramStart"/>
        <w:r w:rsidRPr="00117E63">
          <w:t>a,</w:t>
        </w:r>
        <w:proofErr w:type="gramEnd"/>
        <w:r w:rsidRPr="00117E63">
          <w:t>b,c</w:t>
        </w:r>
        <w:proofErr w:type="spellEnd"/>
        <w:r w:rsidRPr="00117E63">
          <w:t>) represents negative streamer discharge. (</w:t>
        </w:r>
        <w:proofErr w:type="spellStart"/>
        <w:proofErr w:type="gramStart"/>
        <w:r w:rsidRPr="00117E63">
          <w:t>d,</w:t>
        </w:r>
        <w:proofErr w:type="gramEnd"/>
        <w:r w:rsidRPr="00117E63">
          <w:t>e,f</w:t>
        </w:r>
        <w:proofErr w:type="spellEnd"/>
        <w:r w:rsidRPr="00117E63">
          <w:t>) represents positive streamer discharge.</w:t>
        </w:r>
      </w:ins>
    </w:p>
    <w:p w14:paraId="70BC98A8" w14:textId="4817D464" w:rsidR="00FC7261" w:rsidRDefault="00395882">
      <w:pPr>
        <w:rPr>
          <w:ins w:id="1461" w:author="Tahir Nisar [2]" w:date="2024-05-12T21:07:00Z"/>
        </w:rPr>
        <w:pPrChange w:id="1462" w:author="Tahir Nisar [2]" w:date="2024-07-16T19:12:00Z">
          <w:pPr>
            <w:pStyle w:val="Heading2"/>
          </w:pPr>
        </w:pPrChange>
      </w:pPr>
      <w:ins w:id="1463" w:author="Tahir Nisar [2]" w:date="2024-07-16T19:12:00Z">
        <w:r w:rsidRPr="00395882">
          <w:rPr>
            <w:noProof/>
            <w:lang w:val="en-GB" w:eastAsia="en-GB"/>
          </w:rPr>
          <w:drawing>
            <wp:inline distT="0" distB="0" distL="0" distR="0" wp14:anchorId="32EC4766" wp14:editId="3CF41C7A">
              <wp:extent cx="6101853" cy="2567635"/>
              <wp:effectExtent l="0" t="0" r="0" b="4445"/>
              <wp:docPr id="35" name="Picture 35" descr="E:\Draft for the paper\Pictures\Final images\Updated and Final images with correct results after 1st April 2024\New Pictures with label of positive and negative streamer\Streamervelcotiy_differentpressu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raft for the paper\Pictures\Final images\Updated and Final images with correct results after 1st April 2024\New Pictures with label of positive and negative streamer\Streamervelcotiy_differentpressure.t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7153" cy="2569865"/>
                      </a:xfrm>
                      <a:prstGeom prst="rect">
                        <a:avLst/>
                      </a:prstGeom>
                      <a:noFill/>
                      <a:ln>
                        <a:noFill/>
                      </a:ln>
                    </pic:spPr>
                  </pic:pic>
                </a:graphicData>
              </a:graphic>
            </wp:inline>
          </w:drawing>
        </w:r>
      </w:ins>
    </w:p>
    <w:p w14:paraId="3C711831" w14:textId="62B87750" w:rsidR="00E96D36" w:rsidRDefault="00E96D36">
      <w:pPr>
        <w:pStyle w:val="Heading2"/>
        <w:rPr>
          <w:ins w:id="1464" w:author="Tahir Nisar [2]" w:date="2024-07-21T17:10:00Z"/>
        </w:rPr>
      </w:pPr>
      <w:ins w:id="1465" w:author="Tahir Nisar [2]" w:date="2024-05-12T21:07:00Z">
        <w:r>
          <w:t xml:space="preserve">4.3 </w:t>
        </w:r>
      </w:ins>
      <w:ins w:id="1466" w:author="Tahir Nisar [2]" w:date="2024-05-27T11:40:00Z">
        <w:r w:rsidR="00F47498">
          <w:t>Effect of t</w:t>
        </w:r>
      </w:ins>
      <w:ins w:id="1467" w:author="Tahir Nisar [2]" w:date="2024-05-12T21:07:00Z">
        <w:r w:rsidR="00F47498">
          <w:t>ime</w:t>
        </w:r>
      </w:ins>
    </w:p>
    <w:p w14:paraId="59C61772" w14:textId="2AD9E3AF" w:rsidR="003914CB" w:rsidRDefault="00B84DBB">
      <w:pPr>
        <w:rPr>
          <w:ins w:id="1468" w:author="Tahir Nisar [2]" w:date="2024-07-21T18:29:00Z"/>
        </w:rPr>
        <w:pPrChange w:id="1469" w:author="Tahir Nisar [2]" w:date="2024-07-21T18:29:00Z">
          <w:pPr>
            <w:pStyle w:val="Heading2"/>
          </w:pPr>
        </w:pPrChange>
      </w:pPr>
      <w:ins w:id="1470" w:author="Tahir Nisar [2]" w:date="2024-07-21T18:29:00Z">
        <w:r w:rsidRPr="00B84DBB">
          <w:rPr>
            <w:noProof/>
            <w:lang w:val="en-GB" w:eastAsia="en-GB"/>
          </w:rPr>
          <w:lastRenderedPageBreak/>
          <w:drawing>
            <wp:inline distT="0" distB="0" distL="0" distR="0" wp14:anchorId="017D7D18" wp14:editId="36117C1D">
              <wp:extent cx="5615940" cy="4913640"/>
              <wp:effectExtent l="0" t="0" r="3810" b="1270"/>
              <wp:docPr id="21" name="Picture 21" descr="E:\Draft for the paper\Pictures\Final images\Updated and Final images with correct results after 1st April 2024\New Pictures with label of positive and negative streamer\electrondensity_different_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aft for the paper\Pictures\Final images\Updated and Final images with correct results after 1st April 2024\New Pictures with label of positive and negative streamer\electrondensity_different_time.t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4913640"/>
                      </a:xfrm>
                      <a:prstGeom prst="rect">
                        <a:avLst/>
                      </a:prstGeom>
                      <a:noFill/>
                      <a:ln>
                        <a:noFill/>
                      </a:ln>
                    </pic:spPr>
                  </pic:pic>
                </a:graphicData>
              </a:graphic>
            </wp:inline>
          </w:drawing>
        </w:r>
      </w:ins>
    </w:p>
    <w:p w14:paraId="04007297" w14:textId="0C992A75" w:rsidR="00B84DBB" w:rsidRDefault="005905D7">
      <w:pPr>
        <w:jc w:val="center"/>
        <w:rPr>
          <w:ins w:id="1471" w:author="Tahir Nisar [2]" w:date="2024-05-12T21:08:00Z"/>
        </w:rPr>
        <w:pPrChange w:id="1472" w:author="Tahir Nisar [2]" w:date="2024-07-21T18:30:00Z">
          <w:pPr>
            <w:pStyle w:val="Heading2"/>
          </w:pPr>
        </w:pPrChange>
      </w:pPr>
      <w:ins w:id="1473" w:author="Tahir Nisar [2]" w:date="2024-07-21T18:29:00Z">
        <w:r w:rsidRPr="005905D7">
          <w:rPr>
            <w:noProof/>
            <w:lang w:val="en-GB" w:eastAsia="en-GB"/>
          </w:rPr>
          <w:drawing>
            <wp:inline distT="0" distB="0" distL="0" distR="0" wp14:anchorId="41286CB3" wp14:editId="65E39DA3">
              <wp:extent cx="4637636" cy="4064400"/>
              <wp:effectExtent l="0" t="0" r="0" b="0"/>
              <wp:docPr id="37" name="Picture 37" descr="E:\Draft for the paper\Pictures\Final images\Updated and Final images with correct results after 1st April 2024\New Pictures with label of positive and negative streamer\electricfield_different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aft for the paper\Pictures\Final images\Updated and Final images with correct results after 1st April 2024\New Pictures with label of positive and negative streamer\electricfield_differenttime.t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7636" cy="4064400"/>
                      </a:xfrm>
                      <a:prstGeom prst="rect">
                        <a:avLst/>
                      </a:prstGeom>
                      <a:noFill/>
                      <a:ln>
                        <a:noFill/>
                      </a:ln>
                    </pic:spPr>
                  </pic:pic>
                </a:graphicData>
              </a:graphic>
            </wp:inline>
          </w:drawing>
        </w:r>
      </w:ins>
    </w:p>
    <w:p w14:paraId="230D3E12" w14:textId="0BCCB05B" w:rsidR="001B46E9" w:rsidRDefault="001B46E9">
      <w:pPr>
        <w:pStyle w:val="Text"/>
        <w:rPr>
          <w:ins w:id="1474" w:author="Tahir Nisar [2]" w:date="2024-05-12T21:09:00Z"/>
        </w:rPr>
        <w:pPrChange w:id="1475" w:author="Tahir Nisar [2]" w:date="2024-05-12T21:09:00Z">
          <w:pPr>
            <w:pStyle w:val="Heading2"/>
          </w:pPr>
        </w:pPrChange>
      </w:pPr>
      <w:moveToRangeStart w:id="1476" w:author="Tahir Nisar [2]" w:date="2024-05-12T21:08:00Z" w:name="move166440541"/>
      <w:moveTo w:id="1477" w:author="Tahir Nisar [2]" w:date="2024-05-12T21:08:00Z">
        <w:r w:rsidRPr="00202F12">
          <w:rPr>
            <w:highlight w:val="yellow"/>
          </w:rPr>
          <w:lastRenderedPageBreak/>
          <w:t>The electron density of the CO</w:t>
        </w:r>
        <w:r w:rsidRPr="00202F12">
          <w:rPr>
            <w:highlight w:val="yellow"/>
            <w:vertAlign w:val="subscript"/>
          </w:rPr>
          <w:t>2</w:t>
        </w:r>
        <w:r w:rsidRPr="00202F12">
          <w:rPr>
            <w:highlight w:val="yellow"/>
          </w:rPr>
          <w:t>/O</w:t>
        </w:r>
        <w:r w:rsidRPr="00202F12">
          <w:rPr>
            <w:highlight w:val="yellow"/>
            <w:vertAlign w:val="subscript"/>
          </w:rPr>
          <w:t>2</w:t>
        </w:r>
        <w:r w:rsidRPr="00202F12">
          <w:rPr>
            <w:highlight w:val="yellow"/>
          </w:rPr>
          <w:t xml:space="preserve"> mixture at different time spans is shown in figure 10. The mixed gas ratio is 80% CO</w:t>
        </w:r>
        <w:r w:rsidRPr="00202F12">
          <w:rPr>
            <w:highlight w:val="yellow"/>
            <w:vertAlign w:val="subscript"/>
          </w:rPr>
          <w:t>2</w:t>
        </w:r>
        <w:r w:rsidRPr="00202F12">
          <w:rPr>
            <w:highlight w:val="yellow"/>
          </w:rPr>
          <w:t xml:space="preserve"> and 20% O</w:t>
        </w:r>
        <w:r w:rsidRPr="00202F12">
          <w:rPr>
            <w:highlight w:val="yellow"/>
            <w:vertAlign w:val="subscript"/>
          </w:rPr>
          <w:t>2</w:t>
        </w:r>
        <w:r w:rsidRPr="00202F12">
          <w:rPr>
            <w:highlight w:val="yellow"/>
          </w:rPr>
          <w:t xml:space="preserve"> as a research study object. The simulation is carried out at 1 </w:t>
        </w:r>
        <w:proofErr w:type="spellStart"/>
        <w:r w:rsidRPr="00202F12">
          <w:rPr>
            <w:highlight w:val="yellow"/>
          </w:rPr>
          <w:t>atm</w:t>
        </w:r>
        <w:proofErr w:type="spellEnd"/>
        <w:r w:rsidRPr="00202F12">
          <w:rPr>
            <w:highlight w:val="yellow"/>
          </w:rPr>
          <w:t xml:space="preserve"> gas pressure and at 300 K gas temperature. As the configuration is rod to plane electrode and the negative DC high potential is applied to the rod electrode. The value of applied voltage is 10 kV, and -10 kV is used for the positive and negative streamer discharge. From figure 9, it can be seen that initially the value of electron density is low, but with an increases in the time the electron density value increases. The increase in the initial density is due to the increase in the Townsend first ionization coefficient as given in equation (11). The increase in the Townsend first ionization coefficient further increase the electron density and the streamer will begin to propagate in z-axis </w:t>
        </w:r>
        <w:r w:rsidRPr="00202F12">
          <w:rPr>
            <w:highlight w:val="yellow"/>
          </w:rPr>
          <w:fldChar w:fldCharType="begin"/>
        </w:r>
      </w:moveTo>
      <w:r w:rsidR="0084655C">
        <w:rPr>
          <w:highlight w:val="yellow"/>
        </w:rPr>
        <w:instrText xml:space="preserve"> ADDIN EN.CITE &lt;EndNote&gt;&lt;Cite&gt;&lt;Author&gt;Talviste&lt;/Author&gt;&lt;Year&gt;2021&lt;/Year&gt;&lt;RecNum&gt;6&lt;/RecNum&gt;&lt;DisplayText&gt;[22, 27]&lt;/DisplayText&gt;&lt;record&gt;&lt;rec-number&gt;6&lt;/rec-number&gt;&lt;foreign-keys&gt;&lt;key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Cite&gt;&lt;Author&gt;Talviste&lt;/Author&gt;&lt;Year&gt;2021&lt;/Year&gt;&lt;RecNum&gt;51&lt;/RecNum&gt;&lt;record&gt;&lt;rec-number&gt;51&lt;/rec-number&gt;&lt;foreign-keys&gt;&lt;key app="EN" db-id="r05xs095xr9rs7e0esa5sw55rz0ztxw9drz9" timestamp="1709435371"&gt;51&lt;/key&gt;&lt;/foreign-keys&gt;&lt;ref-type name="Journal Article"&gt;17&lt;/ref-type&gt;&lt;contributors&gt;&lt;authors&gt;&lt;author&gt;Talviste, Rasmus&lt;/author&gt;&lt;author&gt;Paris, Peeter&lt;/author&gt;&lt;author&gt;Raud, Jüri&lt;/author&gt;&lt;author&gt;Plank, Toomas&lt;/author&gt;&lt;author&gt;Erme, Kalev&lt;/author&gt;&lt;author&gt;Jõgi, Indrek&lt;/author&gt;&lt;/authors&gt;&lt;/contributors&gt;&lt;titles&gt;&lt;title&gt;Experimental determination of the first Townsend ionization coefficient in mixtures of Ar and N2&lt;/title&gt;&lt;secondary-title&gt;Journal of Physics D: Applied Physics&lt;/secondary-title&gt;&lt;/titles&gt;&lt;periodical&gt;&lt;full-title&gt;Journal of Physics D: Applied Physics&lt;/full-title&gt;&lt;/periodical&gt;&lt;pages&gt;465201&lt;/pages&gt;&lt;volume&gt;54&lt;/volume&gt;&lt;number&gt;46&lt;/number&gt;&lt;dates&gt;&lt;year&gt;2021&lt;/year&gt;&lt;/dates&gt;&lt;isbn&gt;0022-3727&lt;/isbn&gt;&lt;urls&gt;&lt;/urls&gt;&lt;/record&gt;&lt;/Cite&gt;&lt;/EndNote&gt;</w:instrText>
      </w:r>
      <w:moveTo w:id="1478" w:author="Tahir Nisar [2]" w:date="2024-05-12T21:08:00Z">
        <w:r w:rsidRPr="00202F12">
          <w:rPr>
            <w:highlight w:val="yellow"/>
          </w:rPr>
          <w:fldChar w:fldCharType="separate"/>
        </w:r>
      </w:moveTo>
      <w:r w:rsidR="0084655C">
        <w:rPr>
          <w:noProof/>
          <w:highlight w:val="yellow"/>
        </w:rPr>
        <w:t>[22, 27]</w:t>
      </w:r>
      <w:moveTo w:id="1479" w:author="Tahir Nisar [2]" w:date="2024-05-12T21:08:00Z">
        <w:r w:rsidRPr="00202F12">
          <w:rPr>
            <w:highlight w:val="yellow"/>
          </w:rPr>
          <w:fldChar w:fldCharType="end"/>
        </w:r>
        <w:r w:rsidRPr="00202F12">
          <w:rPr>
            <w:highlight w:val="yellow"/>
          </w:rPr>
          <w:t xml:space="preserve">. From the simulation results, the electron density in negative streamer discharge is higher than in positive streamer discharge </w:t>
        </w:r>
        <w:r w:rsidRPr="00202F12">
          <w:rPr>
            <w:highlight w:val="yellow"/>
          </w:rPr>
          <w:fldChar w:fldCharType="begin"/>
        </w:r>
        <w:r w:rsidRPr="00202F12">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sidRPr="00202F12">
          <w:rPr>
            <w:highlight w:val="yellow"/>
          </w:rPr>
          <w:fldChar w:fldCharType="separate"/>
        </w:r>
        <w:r w:rsidRPr="00202F12">
          <w:rPr>
            <w:noProof/>
            <w:highlight w:val="yellow"/>
          </w:rPr>
          <w:t>[13]</w:t>
        </w:r>
        <w:r w:rsidRPr="00202F12">
          <w:rPr>
            <w:highlight w:val="yellow"/>
          </w:rPr>
          <w:fldChar w:fldCharType="end"/>
        </w:r>
        <w:r w:rsidRPr="00202F12">
          <w:rPr>
            <w:highlight w:val="yellow"/>
          </w:rPr>
          <w:t xml:space="preserve">. In negative streamer discharge, electrons are responsible for the discharge to occur. Since electrons have lower mass than positive ions and their relative speed is higher in a gas mixture. Similarly, in a gas mixture, the negative streamer propagates in the opposite direction of the electric field, and the streamer head is equipped with electrons </w:t>
        </w:r>
        <w:r w:rsidRPr="00202F12">
          <w:rPr>
            <w:highlight w:val="yellow"/>
          </w:rPr>
          <w:fldChar w:fldCharType="begin"/>
        </w:r>
        <w:r w:rsidRPr="00202F12">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sidRPr="00202F12">
          <w:rPr>
            <w:highlight w:val="yellow"/>
          </w:rPr>
          <w:fldChar w:fldCharType="separate"/>
        </w:r>
        <w:r w:rsidRPr="00202F12">
          <w:rPr>
            <w:noProof/>
            <w:highlight w:val="yellow"/>
          </w:rPr>
          <w:t>[18]</w:t>
        </w:r>
        <w:r w:rsidRPr="00202F12">
          <w:rPr>
            <w:highlight w:val="yellow"/>
          </w:rPr>
          <w:fldChar w:fldCharType="end"/>
        </w:r>
        <w:r w:rsidRPr="00202F12">
          <w:rPr>
            <w:highlight w:val="yellow"/>
          </w:rPr>
          <w:t>. The electron density graph has shown in figure 9. The below graph tells about the negative and positive streamer discharge density at 0.3ns. It can be seen from the below graph that initially the value of electron density is zero but as the streamer propagates the electron density value increases along the arc length. With further propagation in streamer the electron density will reach the maximum value and then falls to again zero. From the graph the electron density peak in negative streamer is higher than positive streamer.</w:t>
        </w:r>
      </w:moveTo>
      <w:moveToRangeEnd w:id="1476"/>
    </w:p>
    <w:p w14:paraId="1C072AFB" w14:textId="1E85B5BC" w:rsidR="00435682" w:rsidRPr="009B1311" w:rsidRDefault="00435682">
      <w:pPr>
        <w:pStyle w:val="Text"/>
        <w:ind w:firstLine="0"/>
        <w:rPr>
          <w:ins w:id="1480" w:author="Tahir Nisar [2]" w:date="2024-05-12T21:09:00Z"/>
          <w:rPrChange w:id="1481" w:author="Tahir Nisar [2]" w:date="2024-05-12T21:18:00Z">
            <w:rPr>
              <w:ins w:id="1482" w:author="Tahir Nisar [2]" w:date="2024-05-12T21:09:00Z"/>
              <w:highlight w:val="yellow"/>
            </w:rPr>
          </w:rPrChange>
        </w:rPr>
        <w:pPrChange w:id="1483" w:author="Tahir Nisar [2]" w:date="2024-05-12T21:19:00Z">
          <w:pPr>
            <w:pStyle w:val="Text"/>
          </w:pPr>
        </w:pPrChange>
      </w:pPr>
      <w:ins w:id="1484" w:author="Tahir Nisar [2]" w:date="2024-05-12T21:09:00Z">
        <w:r w:rsidRPr="009B1311">
          <w:rPr>
            <w:rPrChange w:id="1485" w:author="Tahir Nisar [2]" w:date="2024-05-12T21:18:00Z">
              <w:rPr>
                <w:highlight w:val="yellow"/>
              </w:rPr>
            </w:rPrChange>
          </w:rPr>
          <w:t xml:space="preserve">     </w:t>
        </w:r>
      </w:ins>
    </w:p>
    <w:p w14:paraId="5A08A47E" w14:textId="78DD058A" w:rsidR="00435682" w:rsidRPr="00202F12" w:rsidRDefault="00435682" w:rsidP="00435682">
      <w:pPr>
        <w:pStyle w:val="Figure"/>
        <w:keepNext/>
        <w:rPr>
          <w:ins w:id="1486" w:author="Tahir Nisar [2]" w:date="2024-05-12T21:09:00Z"/>
          <w:highlight w:val="yellow"/>
        </w:rPr>
      </w:pPr>
    </w:p>
    <w:p w14:paraId="189B504A" w14:textId="7D9FDBDB" w:rsidR="00435682" w:rsidRDefault="00435682" w:rsidP="00435682">
      <w:pPr>
        <w:pStyle w:val="FigureCaption"/>
        <w:rPr>
          <w:ins w:id="1487" w:author="Tahir Nisar [2]" w:date="2024-05-12T21:18:00Z"/>
          <w:highlight w:val="yellow"/>
        </w:rPr>
      </w:pPr>
      <w:ins w:id="1488" w:author="Tahir Nisar [2]" w:date="2024-05-12T21:09:00Z">
        <w:r w:rsidRPr="00202F12">
          <w:rPr>
            <w:b/>
            <w:highlight w:val="yellow"/>
          </w:rPr>
          <w:t xml:space="preserve">Figure </w:t>
        </w:r>
        <w:r w:rsidRPr="00202F12">
          <w:rPr>
            <w:b/>
            <w:highlight w:val="yellow"/>
          </w:rPr>
          <w:fldChar w:fldCharType="begin"/>
        </w:r>
        <w:r w:rsidRPr="00202F12">
          <w:rPr>
            <w:b/>
            <w:highlight w:val="yellow"/>
          </w:rPr>
          <w:instrText xml:space="preserve"> SEQ Figure \* ARABIC </w:instrText>
        </w:r>
        <w:r w:rsidRPr="00202F12">
          <w:rPr>
            <w:b/>
            <w:highlight w:val="yellow"/>
          </w:rPr>
          <w:fldChar w:fldCharType="separate"/>
        </w:r>
        <w:r w:rsidRPr="00202F12">
          <w:rPr>
            <w:b/>
            <w:noProof/>
            <w:highlight w:val="yellow"/>
          </w:rPr>
          <w:t>9</w:t>
        </w:r>
        <w:r w:rsidRPr="00202F12">
          <w:rPr>
            <w:b/>
            <w:highlight w:val="yellow"/>
          </w:rPr>
          <w:fldChar w:fldCharType="end"/>
        </w:r>
        <w:r w:rsidRPr="00202F12">
          <w:rPr>
            <w:b/>
            <w:highlight w:val="yellow"/>
          </w:rPr>
          <w:t>.</w:t>
        </w:r>
        <w:r w:rsidRPr="00202F12">
          <w:rPr>
            <w:highlight w:val="yellow"/>
          </w:rPr>
          <w:t xml:space="preserve"> Electron density graph between the arc length and electron density (1/m</w:t>
        </w:r>
        <w:r w:rsidRPr="00202F12">
          <w:rPr>
            <w:highlight w:val="yellow"/>
            <w:vertAlign w:val="superscript"/>
          </w:rPr>
          <w:t>3</w:t>
        </w:r>
        <w:r w:rsidRPr="00202F12">
          <w:rPr>
            <w:highlight w:val="yellow"/>
          </w:rPr>
          <w:t>) at 0.3ns</w:t>
        </w:r>
      </w:ins>
    </w:p>
    <w:p w14:paraId="78C266FA" w14:textId="77777777" w:rsidR="000D6EAA" w:rsidRPr="00202F12" w:rsidRDefault="000D6EAA" w:rsidP="00435682">
      <w:pPr>
        <w:pStyle w:val="FigureCaption"/>
        <w:rPr>
          <w:ins w:id="1489" w:author="Tahir Nisar [2]" w:date="2024-05-12T21:09:00Z"/>
          <w:highlight w:val="yellow"/>
        </w:rPr>
      </w:pPr>
    </w:p>
    <w:p w14:paraId="1963EA8C" w14:textId="5D50DB89" w:rsidR="00435682" w:rsidRPr="00202F12" w:rsidRDefault="00435682" w:rsidP="00435682">
      <w:pPr>
        <w:pStyle w:val="Text"/>
        <w:rPr>
          <w:ins w:id="1490" w:author="Tahir Nisar [2]" w:date="2024-05-12T21:09:00Z"/>
          <w:highlight w:val="yellow"/>
        </w:rPr>
      </w:pPr>
      <w:ins w:id="1491" w:author="Tahir Nisar [2]" w:date="2024-05-12T21:09:00Z">
        <w:r w:rsidRPr="00202F12">
          <w:rPr>
            <w:highlight w:val="yellow"/>
          </w:rPr>
          <w:t xml:space="preserve">On the other hand, positive streamer discharge propagates in the direction of the electric field with positive ions concentrated on the streamer head </w:t>
        </w:r>
        <w:r w:rsidRPr="00202F12">
          <w:rPr>
            <w:highlight w:val="yellow"/>
          </w:rPr>
          <w:fldChar w:fldCharType="begin"/>
        </w:r>
        <w:r w:rsidRPr="00202F12">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sidRPr="00202F12">
          <w:rPr>
            <w:highlight w:val="yellow"/>
          </w:rPr>
          <w:fldChar w:fldCharType="separate"/>
        </w:r>
        <w:r w:rsidRPr="00202F12">
          <w:rPr>
            <w:noProof/>
            <w:highlight w:val="yellow"/>
          </w:rPr>
          <w:t>[18]</w:t>
        </w:r>
        <w:r w:rsidRPr="00202F12">
          <w:rPr>
            <w:highlight w:val="yellow"/>
          </w:rPr>
          <w:fldChar w:fldCharType="end"/>
        </w:r>
        <w:r w:rsidRPr="00202F12">
          <w:rPr>
            <w:highlight w:val="yellow"/>
          </w:rPr>
          <w:t xml:space="preserve">. As a result, the secondary electron emission becomes less effective in positive streamer discharge as compared to negative streamer discharge. The secondary electron emission in a gas mixture occurs due to the Townsend ionization, and this emission is further converted into an avalanche process. The complete discharge will occur in a gas mixture when the streamer reaches the ground electrode </w:t>
        </w:r>
        <w:r w:rsidRPr="00202F12">
          <w:rPr>
            <w:highlight w:val="yellow"/>
          </w:rPr>
          <w:fldChar w:fldCharType="begin"/>
        </w:r>
      </w:ins>
      <w:r>
        <w:rPr>
          <w:highlight w:val="yellow"/>
        </w:rPr>
        <w:instrText xml:space="preserve"> ADDIN EN.CITE &lt;EndNote&gt;&lt;Cite&gt;&lt;Author&gt;Al-rawaf&lt;/Author&gt;&lt;Year&gt;2022&lt;/Year&gt;&lt;RecNum&gt;36&lt;/RecNum&gt;&lt;DisplayText&gt;[28]&lt;/DisplayText&gt;&lt;record&gt;&lt;rec-number&gt;36&lt;/rec-number&gt;&lt;foreign-keys&gt;&lt;key app="EN" db-id="r05xs095xr9rs7e0esa5sw55rz0ztxw9drz9" timestamp="1704627903"&gt;36&lt;/key&gt;&lt;/foreign-keys&gt;&lt;ref-type name="Conference Proceedings"&gt;10&lt;/ref-type&gt;&lt;contributors&gt;&lt;authors&gt;&lt;author&gt;Al-rawaf, Ali F&lt;/author&gt;&lt;author&gt;Khalaf, Thamir H&lt;/author&gt;&lt;/authors&gt;&lt;/contributors&gt;&lt;titles&gt;&lt;title&gt;Simulation of positive streamer discharges in transformer oil&lt;/title&gt;&lt;secondary-title&gt;Journal of Physics: Conference Series&lt;/secondary-title&gt;&lt;/titles&gt;&lt;pages&gt;012066&lt;/pages&gt;&lt;volume&gt;2322&lt;/volume&gt;&lt;number&gt;1&lt;/number&gt;&lt;dates&gt;&lt;year&gt;2022&lt;/year&gt;&lt;/dates&gt;&lt;publisher&gt;IOP Publishing&lt;/publisher&gt;&lt;isbn&gt;1742-6596&lt;/isbn&gt;&lt;urls&gt;&lt;/urls&gt;&lt;/record&gt;&lt;/Cite&gt;&lt;/EndNote&gt;</w:instrText>
      </w:r>
      <w:ins w:id="1492" w:author="Tahir Nisar [2]" w:date="2024-05-12T21:09:00Z">
        <w:r w:rsidRPr="00202F12">
          <w:rPr>
            <w:highlight w:val="yellow"/>
          </w:rPr>
          <w:fldChar w:fldCharType="separate"/>
        </w:r>
      </w:ins>
      <w:r>
        <w:rPr>
          <w:noProof/>
          <w:highlight w:val="yellow"/>
        </w:rPr>
        <w:t>[28]</w:t>
      </w:r>
      <w:ins w:id="1493" w:author="Tahir Nisar [2]" w:date="2024-05-12T21:09:00Z">
        <w:r w:rsidRPr="00202F12">
          <w:rPr>
            <w:highlight w:val="yellow"/>
          </w:rPr>
          <w:fldChar w:fldCharType="end"/>
        </w:r>
        <w:r w:rsidRPr="00202F12">
          <w:rPr>
            <w:highlight w:val="yellow"/>
          </w:rPr>
          <w:t xml:space="preserve">. Also, the number of different collision reactions undergo during the streamer initiation and the electron avalanche formation. These include attachment, ionization, excitation, and elastic </w:t>
        </w:r>
        <w:r w:rsidRPr="00202F12">
          <w:rPr>
            <w:highlight w:val="yellow"/>
          </w:rPr>
          <w:fldChar w:fldCharType="begin"/>
        </w:r>
        <w:r w:rsidRPr="00202F12">
          <w:rPr>
            <w:highlight w:val="yellow"/>
          </w:rPr>
          <w:instrText xml:space="preserve"> ADDIN EN.CITE &lt;EndNote&gt;&lt;Cite&gt;&lt;Author&gt;Zhang&lt;/Author&gt;&lt;Year&gt;2022&lt;/Year&gt;&lt;RecNum&gt;1&lt;/RecNum&gt;&lt;DisplayText&gt;[5, 12]&lt;/DisplayText&gt;&lt;record&gt;&lt;rec-number&gt;1&lt;/rec-number&gt;&lt;foreign-keys&gt;&lt;key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Nijdam&lt;/Author&gt;&lt;Year&gt;2020&lt;/Year&gt;&lt;RecNum&gt;28&lt;/RecNum&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instrText>
        </w:r>
        <w:r w:rsidRPr="00202F12">
          <w:rPr>
            <w:highlight w:val="yellow"/>
          </w:rPr>
          <w:fldChar w:fldCharType="separate"/>
        </w:r>
        <w:r w:rsidRPr="00202F12">
          <w:rPr>
            <w:noProof/>
            <w:highlight w:val="yellow"/>
          </w:rPr>
          <w:t>[5, 12]</w:t>
        </w:r>
        <w:r w:rsidRPr="00202F12">
          <w:rPr>
            <w:highlight w:val="yellow"/>
          </w:rPr>
          <w:fldChar w:fldCharType="end"/>
        </w:r>
        <w:r w:rsidRPr="00202F12">
          <w:rPr>
            <w:highlight w:val="yellow"/>
          </w:rPr>
          <w:t xml:space="preserve">. The ionization and attachment reaction plays a vital role in the streamer initiation and avalanche formation. The increase in the number of electrons in a gas mixture is due to the electron-neutral molecule ionization reaction </w:t>
        </w:r>
        <w:r w:rsidRPr="00202F12">
          <w:rPr>
            <w:highlight w:val="yellow"/>
          </w:rPr>
          <w:fldChar w:fldCharType="begin"/>
        </w:r>
        <w:r w:rsidRPr="00202F12">
          <w:rPr>
            <w:highlight w:val="yellow"/>
          </w:rPr>
          <w: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instrText>
        </w:r>
        <w:r w:rsidRPr="00202F12">
          <w:rPr>
            <w:highlight w:val="yellow"/>
          </w:rPr>
          <w:fldChar w:fldCharType="separate"/>
        </w:r>
        <w:r w:rsidRPr="00202F12">
          <w:rPr>
            <w:noProof/>
            <w:highlight w:val="yellow"/>
          </w:rPr>
          <w:t>[5]</w:t>
        </w:r>
        <w:r w:rsidRPr="00202F12">
          <w:rPr>
            <w:highlight w:val="yellow"/>
          </w:rPr>
          <w:fldChar w:fldCharType="end"/>
        </w:r>
        <w:r w:rsidRPr="00202F12">
          <w:rPr>
            <w:highlight w:val="yellow"/>
          </w:rPr>
          <w:t>. Similarly, the attachment reaction reduces the generated electrons. As the applied voltage is high enough to ionize the gas mixture, therefore the ionization coefficient is higher than the attachment coefficient and hence (α-</w:t>
        </w:r>
        <w:r w:rsidRPr="00202F12">
          <w:rPr>
            <w:rStyle w:val="Emphasis"/>
            <w:highlight w:val="yellow"/>
          </w:rPr>
          <w:t>η</w:t>
        </w:r>
        <w:r w:rsidRPr="00202F12">
          <w:rPr>
            <w:highlight w:val="yellow"/>
          </w:rPr>
          <w:t xml:space="preserve">) &gt; 0. From the simulation results, it is observed that the negative streamer head is more pointed than the positive streamer head </w:t>
        </w:r>
        <w:r w:rsidRPr="00202F12">
          <w:rPr>
            <w:highlight w:val="yellow"/>
          </w:rPr>
          <w:fldChar w:fldCharType="begin"/>
        </w:r>
        <w:r w:rsidRPr="00202F12">
          <w:rPr>
            <w:highlight w:val="yellow"/>
          </w:rPr>
          <w: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instrText>
        </w:r>
        <w:r w:rsidRPr="00202F12">
          <w:rPr>
            <w:highlight w:val="yellow"/>
          </w:rPr>
          <w:fldChar w:fldCharType="separate"/>
        </w:r>
        <w:r w:rsidRPr="00202F12">
          <w:rPr>
            <w:noProof/>
            <w:highlight w:val="yellow"/>
          </w:rPr>
          <w:t>[13]</w:t>
        </w:r>
        <w:r w:rsidRPr="00202F12">
          <w:rPr>
            <w:highlight w:val="yellow"/>
          </w:rPr>
          <w:fldChar w:fldCharType="end"/>
        </w:r>
        <w:r w:rsidRPr="00202F12">
          <w:rPr>
            <w:highlight w:val="yellow"/>
          </w:rPr>
          <w:t xml:space="preserve">. Hence, the shape of streamer discharge propagation will influence the electron number density. As negative streamer head is equipped with electrons, due to this reason the streamer forms the needle </w:t>
        </w:r>
        <w:r w:rsidRPr="00202F12">
          <w:rPr>
            <w:highlight w:val="yellow"/>
          </w:rPr>
          <w:lastRenderedPageBreak/>
          <w:t>structure and propagate in z direction as shown in figure 9. The electron density at 0.3ns for negative streamer discharge is 4.77×10</w:t>
        </w:r>
        <w:r w:rsidRPr="00202F12">
          <w:rPr>
            <w:highlight w:val="yellow"/>
            <w:vertAlign w:val="superscript"/>
          </w:rPr>
          <w:t>20</w:t>
        </w:r>
        <w:r w:rsidRPr="00202F12">
          <w:rPr>
            <w:highlight w:val="yellow"/>
          </w:rPr>
          <w:t>, while for positive streamer the value of electron density is 4.43×10</w:t>
        </w:r>
        <w:r w:rsidRPr="00202F12">
          <w:rPr>
            <w:highlight w:val="yellow"/>
            <w:vertAlign w:val="superscript"/>
          </w:rPr>
          <w:t>20</w:t>
        </w:r>
        <w:r w:rsidRPr="00202F12">
          <w:rPr>
            <w:highlight w:val="yellow"/>
          </w:rPr>
          <w:t>.</w:t>
        </w:r>
      </w:ins>
    </w:p>
    <w:p w14:paraId="2929B129" w14:textId="07412426" w:rsidR="00435682" w:rsidRPr="00202F12" w:rsidRDefault="00435682" w:rsidP="00435682">
      <w:pPr>
        <w:pStyle w:val="Figure"/>
        <w:rPr>
          <w:ins w:id="1494" w:author="Tahir Nisar [2]" w:date="2024-05-12T21:09:00Z"/>
          <w:highlight w:val="yellow"/>
        </w:rPr>
      </w:pPr>
      <w:ins w:id="1495" w:author="Tahir Nisar [2]" w:date="2024-05-12T21:09:00Z">
        <w:r w:rsidRPr="00202F12">
          <w:rPr>
            <w:highlight w:val="yellow"/>
          </w:rPr>
          <w:t xml:space="preserve"> </w:t>
        </w:r>
      </w:ins>
    </w:p>
    <w:p w14:paraId="3F7E437E" w14:textId="77777777" w:rsidR="00435682" w:rsidRPr="00202F12" w:rsidRDefault="00435682" w:rsidP="00435682">
      <w:pPr>
        <w:pStyle w:val="FigureCaption"/>
        <w:rPr>
          <w:ins w:id="1496" w:author="Tahir Nisar [2]" w:date="2024-05-12T21:09:00Z"/>
          <w:highlight w:val="yellow"/>
        </w:rPr>
      </w:pPr>
      <w:ins w:id="1497" w:author="Tahir Nisar [2]" w:date="2024-05-12T21:09:00Z">
        <w:r w:rsidRPr="00202F12">
          <w:rPr>
            <w:b/>
            <w:highlight w:val="yellow"/>
          </w:rPr>
          <w:t xml:space="preserve">Figure </w:t>
        </w:r>
        <w:r w:rsidRPr="00202F12">
          <w:rPr>
            <w:b/>
            <w:highlight w:val="yellow"/>
          </w:rPr>
          <w:fldChar w:fldCharType="begin"/>
        </w:r>
        <w:r w:rsidRPr="00202F12">
          <w:rPr>
            <w:b/>
            <w:highlight w:val="yellow"/>
          </w:rPr>
          <w:instrText xml:space="preserve"> SEQ Figure \* ARABIC </w:instrText>
        </w:r>
        <w:r w:rsidRPr="00202F12">
          <w:rPr>
            <w:b/>
            <w:highlight w:val="yellow"/>
          </w:rPr>
          <w:fldChar w:fldCharType="separate"/>
        </w:r>
        <w:r w:rsidRPr="00202F12">
          <w:rPr>
            <w:b/>
            <w:noProof/>
            <w:highlight w:val="yellow"/>
          </w:rPr>
          <w:t>10</w:t>
        </w:r>
        <w:r w:rsidRPr="00202F12">
          <w:rPr>
            <w:b/>
            <w:highlight w:val="yellow"/>
          </w:rPr>
          <w:fldChar w:fldCharType="end"/>
        </w:r>
        <w:r w:rsidRPr="00202F12">
          <w:rPr>
            <w:b/>
            <w:highlight w:val="yellow"/>
          </w:rPr>
          <w:t>.</w:t>
        </w:r>
        <w:r w:rsidRPr="00202F12">
          <w:rPr>
            <w:highlight w:val="yellow"/>
          </w:rPr>
          <w:t xml:space="preserve"> Electron density of positive and negative streamer discharge at different time (1/m3). (</w:t>
        </w:r>
        <w:proofErr w:type="spellStart"/>
        <w:proofErr w:type="gramStart"/>
        <w:r w:rsidRPr="00202F12">
          <w:rPr>
            <w:highlight w:val="yellow"/>
          </w:rPr>
          <w:t>a,</w:t>
        </w:r>
        <w:proofErr w:type="gramEnd"/>
        <w:r w:rsidRPr="00202F12">
          <w:rPr>
            <w:highlight w:val="yellow"/>
          </w:rPr>
          <w:t>b,c</w:t>
        </w:r>
        <w:proofErr w:type="spellEnd"/>
        <w:r w:rsidRPr="00202F12">
          <w:rPr>
            <w:highlight w:val="yellow"/>
          </w:rPr>
          <w:t>) represents negative streamer discharge. (</w:t>
        </w:r>
        <w:proofErr w:type="spellStart"/>
        <w:proofErr w:type="gramStart"/>
        <w:r w:rsidRPr="00202F12">
          <w:rPr>
            <w:highlight w:val="yellow"/>
          </w:rPr>
          <w:t>d,</w:t>
        </w:r>
        <w:proofErr w:type="gramEnd"/>
        <w:r w:rsidRPr="00202F12">
          <w:rPr>
            <w:highlight w:val="yellow"/>
          </w:rPr>
          <w:t>e,f</w:t>
        </w:r>
        <w:proofErr w:type="spellEnd"/>
        <w:r w:rsidRPr="00202F12">
          <w:rPr>
            <w:highlight w:val="yellow"/>
          </w:rPr>
          <w:t>) represents positive streamer discharge.</w:t>
        </w:r>
      </w:ins>
    </w:p>
    <w:p w14:paraId="69F00B31" w14:textId="26F3B707" w:rsidR="00435682" w:rsidRPr="00202F12" w:rsidRDefault="00435682" w:rsidP="00435682">
      <w:pPr>
        <w:pStyle w:val="Text"/>
        <w:rPr>
          <w:ins w:id="1498" w:author="Tahir Nisar [2]" w:date="2024-05-12T21:09:00Z"/>
          <w:highlight w:val="yellow"/>
        </w:rPr>
      </w:pPr>
      <w:ins w:id="1499" w:author="Tahir Nisar [2]" w:date="2024-05-12T21:09:00Z">
        <w:r w:rsidRPr="00202F12">
          <w:rPr>
            <w:highlight w:val="yellow"/>
          </w:rPr>
          <w:t xml:space="preserve">The negative and positive streamer discharge electric field graph has shown in figure 11. From the figure below the maximum electric field peak in positive streamer discharge corresponds to the maximum electron density. The electric field in negative streamer discharge shows the maximum value in beginning of the arc length and then decreases respectively. The negative streamer discharge propagates in the opposite direction of the electric field. Therefore, during the propagation the electric field in the negative streamer channel travels against the propagation till the discharge completes the path from rod to plane electrode. The figure 12 demonstrates the electric field distribution of streamer discharge over various time spans. Figure 12 shows that the electric field follows the same trend as the electron density, i.e., the electric field in negative streamer discharge is greater than in positive streamer discharge </w:t>
        </w:r>
        <w:r w:rsidRPr="00202F12">
          <w:rPr>
            <w:highlight w:val="yellow"/>
          </w:rPr>
          <w:fldChar w:fldCharType="begin"/>
        </w:r>
      </w:ins>
      <w:r>
        <w:rPr>
          <w:highlight w:val="yellow"/>
        </w:rPr>
        <w:instrText xml:space="preserve"> ADDIN EN.CITE &lt;EndNote&gt;&lt;Cite&gt;&lt;Author&gt;Jánský&lt;/Author&gt;&lt;Year&gt;2021&lt;/Year&gt;&lt;RecNum&gt;39&lt;/RecNum&gt;&lt;DisplayText&gt;[29]&lt;/DisplayText&gt;&lt;record&gt;&lt;rec-number&gt;39&lt;/rec-number&gt;&lt;foreign-keys&gt;&lt;key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instrText>
      </w:r>
      <w:ins w:id="1500" w:author="Tahir Nisar [2]" w:date="2024-05-12T21:09:00Z">
        <w:r w:rsidRPr="00202F12">
          <w:rPr>
            <w:highlight w:val="yellow"/>
          </w:rPr>
          <w:fldChar w:fldCharType="separate"/>
        </w:r>
      </w:ins>
      <w:r>
        <w:rPr>
          <w:noProof/>
          <w:highlight w:val="yellow"/>
        </w:rPr>
        <w:t>[29]</w:t>
      </w:r>
      <w:ins w:id="1501" w:author="Tahir Nisar [2]" w:date="2024-05-12T21:09:00Z">
        <w:r w:rsidRPr="00202F12">
          <w:rPr>
            <w:highlight w:val="yellow"/>
          </w:rPr>
          <w:fldChar w:fldCharType="end"/>
        </w:r>
        <w:r w:rsidRPr="00202F12">
          <w:rPr>
            <w:highlight w:val="yellow"/>
          </w:rPr>
          <w:t xml:space="preserve">. Higher the electric field value in negative streamer discharge indicates that the space charge produced has a greater influence on the electric field </w:t>
        </w:r>
        <w:r w:rsidRPr="00202F12">
          <w:rPr>
            <w:highlight w:val="yellow"/>
          </w:rPr>
          <w:fldChar w:fldCharType="begin"/>
        </w:r>
      </w:ins>
      <w:r>
        <w:rPr>
          <w:highlight w:val="yellow"/>
        </w:rPr>
        <w:instrText xml:space="preserve"> ADDIN EN.CITE &lt;EndNote&gt;&lt;Cite&gt;&lt;Author&gt;Jánský&lt;/Author&gt;&lt;Year&gt;2021&lt;/Year&gt;&lt;RecNum&gt;39&lt;/RecNum&gt;&lt;DisplayText&gt;[29]&lt;/DisplayText&gt;&lt;record&gt;&lt;rec-number&gt;39&lt;/rec-number&gt;&lt;foreign-keys&gt;&lt;key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instrText>
      </w:r>
      <w:ins w:id="1502" w:author="Tahir Nisar [2]" w:date="2024-05-12T21:09:00Z">
        <w:r w:rsidRPr="00202F12">
          <w:rPr>
            <w:highlight w:val="yellow"/>
          </w:rPr>
          <w:fldChar w:fldCharType="separate"/>
        </w:r>
      </w:ins>
      <w:r>
        <w:rPr>
          <w:noProof/>
          <w:highlight w:val="yellow"/>
        </w:rPr>
        <w:t>[29]</w:t>
      </w:r>
      <w:ins w:id="1503" w:author="Tahir Nisar [2]" w:date="2024-05-12T21:09:00Z">
        <w:r w:rsidRPr="00202F12">
          <w:rPr>
            <w:highlight w:val="yellow"/>
          </w:rPr>
          <w:fldChar w:fldCharType="end"/>
        </w:r>
        <w:r w:rsidRPr="00202F12">
          <w:rPr>
            <w:highlight w:val="yellow"/>
          </w:rPr>
          <w:t xml:space="preserve">. As in negative streamer discharge, the head is mainly formed by electrons, and these electrons significantly distort the electric field  near the streamer head </w:t>
        </w:r>
        <w:r w:rsidRPr="00202F12">
          <w:rPr>
            <w:highlight w:val="yellow"/>
          </w:rPr>
          <w:fldChar w:fldCharType="begin"/>
        </w:r>
        <w:r w:rsidRPr="00202F12">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sidRPr="00202F12">
          <w:rPr>
            <w:highlight w:val="yellow"/>
          </w:rPr>
          <w:fldChar w:fldCharType="separate"/>
        </w:r>
        <w:r w:rsidRPr="00202F12">
          <w:rPr>
            <w:noProof/>
            <w:highlight w:val="yellow"/>
          </w:rPr>
          <w:t>[18]</w:t>
        </w:r>
        <w:r w:rsidRPr="00202F12">
          <w:rPr>
            <w:highlight w:val="yellow"/>
          </w:rPr>
          <w:fldChar w:fldCharType="end"/>
        </w:r>
        <w:r w:rsidRPr="00202F12">
          <w:rPr>
            <w:highlight w:val="yellow"/>
          </w:rPr>
          <w:t xml:space="preserve">. In positive streamer discharge, the streamer head is mainly formed by positive ions, and the relevant speed of positive ions is lower than that of the electrons </w:t>
        </w:r>
        <w:r w:rsidRPr="00202F12">
          <w:rPr>
            <w:highlight w:val="yellow"/>
          </w:rPr>
          <w:fldChar w:fldCharType="begin"/>
        </w:r>
        <w:r w:rsidRPr="00202F12">
          <w:rPr>
            <w:highlight w:val="yellow"/>
          </w:rPr>
          <w: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instrText>
        </w:r>
        <w:r w:rsidRPr="00202F12">
          <w:rPr>
            <w:highlight w:val="yellow"/>
          </w:rPr>
          <w:fldChar w:fldCharType="separate"/>
        </w:r>
        <w:r w:rsidRPr="00202F12">
          <w:rPr>
            <w:noProof/>
            <w:highlight w:val="yellow"/>
          </w:rPr>
          <w:t>[18]</w:t>
        </w:r>
        <w:r w:rsidRPr="00202F12">
          <w:rPr>
            <w:highlight w:val="yellow"/>
          </w:rPr>
          <w:fldChar w:fldCharType="end"/>
        </w:r>
        <w:r w:rsidRPr="00202F12">
          <w:rPr>
            <w:highlight w:val="yellow"/>
          </w:rPr>
          <w:t>. Due to lower relevant speed as compared to electrons, the electron density is lower in positive streamer discharge. Therefore, the electric field at the tip of the streamer discharge will be reduced, as illustrated in figure 10. The electric field value for negative streamer discharge at 0.3ns is 6.13×10</w:t>
        </w:r>
        <w:r w:rsidRPr="00202F12">
          <w:rPr>
            <w:highlight w:val="yellow"/>
            <w:vertAlign w:val="superscript"/>
          </w:rPr>
          <w:t>6</w:t>
        </w:r>
        <w:r w:rsidRPr="00202F12">
          <w:rPr>
            <w:highlight w:val="yellow"/>
          </w:rPr>
          <w:t>, whereas for positive streamer discharge, the electric field value is 3.31×10</w:t>
        </w:r>
        <w:r w:rsidRPr="00202F12">
          <w:rPr>
            <w:highlight w:val="yellow"/>
            <w:vertAlign w:val="superscript"/>
          </w:rPr>
          <w:t>6</w:t>
        </w:r>
        <w:r w:rsidRPr="00202F12">
          <w:rPr>
            <w:highlight w:val="yellow"/>
          </w:rPr>
          <w:t xml:space="preserve">. </w:t>
        </w:r>
      </w:ins>
    </w:p>
    <w:p w14:paraId="38EA4F83" w14:textId="3F35C996" w:rsidR="00435682" w:rsidRPr="00202F12" w:rsidRDefault="00435682" w:rsidP="00435682">
      <w:pPr>
        <w:pStyle w:val="Figure"/>
        <w:keepNext/>
        <w:rPr>
          <w:ins w:id="1504" w:author="Tahir Nisar [2]" w:date="2024-05-12T21:09:00Z"/>
          <w:highlight w:val="yellow"/>
        </w:rPr>
      </w:pPr>
    </w:p>
    <w:p w14:paraId="0FF91FF9" w14:textId="77777777" w:rsidR="00435682" w:rsidRPr="00202F12" w:rsidRDefault="00435682" w:rsidP="00435682">
      <w:pPr>
        <w:pStyle w:val="FigureCaption"/>
        <w:rPr>
          <w:ins w:id="1505" w:author="Tahir Nisar [2]" w:date="2024-05-12T21:09:00Z"/>
          <w:highlight w:val="yellow"/>
        </w:rPr>
      </w:pPr>
      <w:ins w:id="1506" w:author="Tahir Nisar [2]" w:date="2024-05-12T21:09:00Z">
        <w:r w:rsidRPr="00202F12">
          <w:rPr>
            <w:b/>
            <w:highlight w:val="yellow"/>
          </w:rPr>
          <w:t xml:space="preserve">Figure </w:t>
        </w:r>
        <w:r w:rsidRPr="00202F12">
          <w:rPr>
            <w:b/>
            <w:highlight w:val="yellow"/>
          </w:rPr>
          <w:fldChar w:fldCharType="begin"/>
        </w:r>
        <w:r w:rsidRPr="00202F12">
          <w:rPr>
            <w:b/>
            <w:highlight w:val="yellow"/>
          </w:rPr>
          <w:instrText xml:space="preserve"> SEQ Figure \* ARABIC </w:instrText>
        </w:r>
        <w:r w:rsidRPr="00202F12">
          <w:rPr>
            <w:b/>
            <w:highlight w:val="yellow"/>
          </w:rPr>
          <w:fldChar w:fldCharType="separate"/>
        </w:r>
        <w:r w:rsidRPr="00202F12">
          <w:rPr>
            <w:b/>
            <w:noProof/>
            <w:highlight w:val="yellow"/>
          </w:rPr>
          <w:t>11</w:t>
        </w:r>
        <w:r w:rsidRPr="00202F12">
          <w:rPr>
            <w:b/>
            <w:highlight w:val="yellow"/>
          </w:rPr>
          <w:fldChar w:fldCharType="end"/>
        </w:r>
        <w:r w:rsidRPr="00202F12">
          <w:rPr>
            <w:b/>
            <w:highlight w:val="yellow"/>
          </w:rPr>
          <w:t>.</w:t>
        </w:r>
        <w:r w:rsidRPr="00202F12">
          <w:rPr>
            <w:highlight w:val="yellow"/>
          </w:rPr>
          <w:t xml:space="preserve"> Electric field graph between arc length and electric field (V/m) at 0.3ns.</w:t>
        </w:r>
      </w:ins>
    </w:p>
    <w:p w14:paraId="634C3C97" w14:textId="77777777" w:rsidR="00435682" w:rsidRPr="00202F12" w:rsidRDefault="00435682" w:rsidP="00435682">
      <w:pPr>
        <w:pStyle w:val="Figure"/>
        <w:rPr>
          <w:ins w:id="1507" w:author="Tahir Nisar [2]" w:date="2024-05-12T21:09:00Z"/>
          <w:highlight w:val="yellow"/>
        </w:rPr>
      </w:pPr>
    </w:p>
    <w:p w14:paraId="7EBD6257" w14:textId="64647DBD" w:rsidR="00435682" w:rsidRPr="00202F12" w:rsidRDefault="00435682" w:rsidP="00435682">
      <w:pPr>
        <w:pStyle w:val="Figure"/>
        <w:rPr>
          <w:ins w:id="1508" w:author="Tahir Nisar [2]" w:date="2024-05-12T21:09:00Z"/>
          <w:highlight w:val="yellow"/>
        </w:rPr>
      </w:pPr>
    </w:p>
    <w:p w14:paraId="0A4A6E29" w14:textId="45451E82" w:rsidR="00297FA8" w:rsidRDefault="00435682">
      <w:pPr>
        <w:pStyle w:val="FigureCaption"/>
        <w:rPr>
          <w:ins w:id="1509" w:author="Tahir Nisar [2]" w:date="2024-05-12T20:43:00Z"/>
        </w:rPr>
        <w:pPrChange w:id="1510" w:author="Tahir Nisar [2]" w:date="2024-05-12T21:09:00Z">
          <w:pPr>
            <w:pStyle w:val="Heading2"/>
          </w:pPr>
        </w:pPrChange>
      </w:pPr>
      <w:ins w:id="1511" w:author="Tahir Nisar [2]" w:date="2024-05-12T21:09:00Z">
        <w:r w:rsidRPr="00202F12">
          <w:rPr>
            <w:b/>
            <w:highlight w:val="yellow"/>
          </w:rPr>
          <w:t xml:space="preserve">Figure </w:t>
        </w:r>
        <w:r w:rsidRPr="00202F12">
          <w:rPr>
            <w:b/>
            <w:highlight w:val="yellow"/>
          </w:rPr>
          <w:fldChar w:fldCharType="begin"/>
        </w:r>
        <w:r w:rsidRPr="00202F12">
          <w:rPr>
            <w:b/>
            <w:highlight w:val="yellow"/>
          </w:rPr>
          <w:instrText xml:space="preserve"> SEQ Figure \* ARABIC </w:instrText>
        </w:r>
        <w:r w:rsidRPr="00202F12">
          <w:rPr>
            <w:b/>
            <w:highlight w:val="yellow"/>
          </w:rPr>
          <w:fldChar w:fldCharType="separate"/>
        </w:r>
        <w:r w:rsidRPr="00202F12">
          <w:rPr>
            <w:b/>
            <w:noProof/>
            <w:highlight w:val="yellow"/>
          </w:rPr>
          <w:t>12</w:t>
        </w:r>
        <w:r w:rsidRPr="00202F12">
          <w:rPr>
            <w:b/>
            <w:highlight w:val="yellow"/>
          </w:rPr>
          <w:fldChar w:fldCharType="end"/>
        </w:r>
        <w:r w:rsidRPr="00202F12">
          <w:rPr>
            <w:b/>
            <w:highlight w:val="yellow"/>
          </w:rPr>
          <w:t>.</w:t>
        </w:r>
        <w:r w:rsidRPr="00202F12">
          <w:rPr>
            <w:highlight w:val="yellow"/>
          </w:rPr>
          <w:t xml:space="preserve"> Electric field of positive and negative streamer discharge at different time (V/m). (</w:t>
        </w:r>
        <w:proofErr w:type="spellStart"/>
        <w:proofErr w:type="gramStart"/>
        <w:r w:rsidRPr="00202F12">
          <w:rPr>
            <w:highlight w:val="yellow"/>
          </w:rPr>
          <w:t>a,</w:t>
        </w:r>
        <w:proofErr w:type="gramEnd"/>
        <w:r w:rsidRPr="00202F12">
          <w:rPr>
            <w:highlight w:val="yellow"/>
          </w:rPr>
          <w:t>b,c</w:t>
        </w:r>
        <w:proofErr w:type="spellEnd"/>
        <w:r w:rsidRPr="00202F12">
          <w:rPr>
            <w:highlight w:val="yellow"/>
          </w:rPr>
          <w:t>) represents negative streamer discharge. (</w:t>
        </w:r>
        <w:proofErr w:type="spellStart"/>
        <w:proofErr w:type="gramStart"/>
        <w:r w:rsidRPr="00202F12">
          <w:rPr>
            <w:highlight w:val="yellow"/>
          </w:rPr>
          <w:t>d,</w:t>
        </w:r>
        <w:proofErr w:type="gramEnd"/>
        <w:r w:rsidRPr="00202F12">
          <w:rPr>
            <w:highlight w:val="yellow"/>
          </w:rPr>
          <w:t>e,f</w:t>
        </w:r>
        <w:proofErr w:type="spellEnd"/>
        <w:r w:rsidRPr="00202F12">
          <w:rPr>
            <w:highlight w:val="yellow"/>
          </w:rPr>
          <w:t>) represents positive streamer discharge</w:t>
        </w:r>
        <w:r w:rsidRPr="000D776F">
          <w:t xml:space="preserve">  </w:t>
        </w:r>
      </w:ins>
    </w:p>
    <w:p w14:paraId="7297A157" w14:textId="1A1E0B16" w:rsidR="00B679C7" w:rsidRDefault="00290912">
      <w:pPr>
        <w:pStyle w:val="Heading2"/>
        <w:rPr>
          <w:ins w:id="1512" w:author="Tahir Nisar [2]" w:date="2024-05-12T20:55:00Z"/>
        </w:rPr>
      </w:pPr>
      <w:ins w:id="1513" w:author="Tahir Nisar [2]" w:date="2024-05-12T20:43:00Z">
        <w:r>
          <w:t>4.4</w:t>
        </w:r>
      </w:ins>
      <w:ins w:id="1514" w:author="Tahir Nisar [2]" w:date="2024-05-12T20:44:00Z">
        <w:r w:rsidR="0005740E">
          <w:t xml:space="preserve"> </w:t>
        </w:r>
      </w:ins>
      <w:ins w:id="1515" w:author="Tahir Nisar [2]" w:date="2024-05-27T11:41:00Z">
        <w:r w:rsidR="004E4412">
          <w:t>Effect of e</w:t>
        </w:r>
      </w:ins>
      <w:ins w:id="1516" w:author="Tahir Nisar [2]" w:date="2024-05-12T20:44:00Z">
        <w:r w:rsidR="0005740E">
          <w:t xml:space="preserve">lectrode distance </w:t>
        </w:r>
      </w:ins>
      <w:ins w:id="1517" w:author="Tahir Nisar [2]" w:date="2024-05-12T20:43:00Z">
        <w:r>
          <w:t xml:space="preserve"> </w:t>
        </w:r>
      </w:ins>
      <w:ins w:id="1518" w:author="Tahir Nisar [2]" w:date="2024-05-12T20:40:00Z">
        <w:r w:rsidR="00B679C7">
          <w:t xml:space="preserve"> </w:t>
        </w:r>
      </w:ins>
    </w:p>
    <w:p w14:paraId="1FA39EE9" w14:textId="37DB5A8B" w:rsidR="00B76697" w:rsidRPr="000D776F" w:rsidRDefault="00B76697" w:rsidP="00B76697">
      <w:pPr>
        <w:pStyle w:val="Text"/>
        <w:rPr>
          <w:moveTo w:id="1519" w:author="Tahir Nisar [2]" w:date="2024-05-12T20:56:00Z"/>
        </w:rPr>
      </w:pPr>
      <w:moveToRangeStart w:id="1520" w:author="Tahir Nisar [2]" w:date="2024-05-12T20:56:00Z" w:name="move166439829"/>
      <w:moveTo w:id="1521" w:author="Tahir Nisar [2]" w:date="2024-05-12T20:56:00Z">
        <w:r w:rsidRPr="000D776F">
          <w:t xml:space="preserve">The figure 18 below shows the electron number density of different electrode distances. The electrode distances of 4mm, 4.5mm, and 5mm are selected for the study, and all other simulation conditions remain unchanged. The simulation results show that with an increase in the electrode distance, the electron density decreases and the streamer discharge takes a longer time to reach the ground electrode. By increasing the electrode distance, the streamer discharge will undergo a longer path to fully develop, which decreases the electron number density at a specific time </w:t>
        </w:r>
        <w:r w:rsidRPr="002B2BD4">
          <w:fldChar w:fldCharType="begin"/>
        </w:r>
      </w:moveTo>
      <w:r w:rsidR="00435682">
        <w:instrText xml:space="preserve"> ADDIN EN.CITE &lt;EndNote&gt;&lt;Cite&gt;&lt;Author&gt;Zhang&lt;/Author&gt;&lt;Year&gt;2020&lt;/Year&gt;&lt;RecNum&gt;44&lt;/RecNum&gt;&lt;DisplayText&gt;[30]&lt;/DisplayText&gt;&lt;record&gt;&lt;rec-number&gt;44&lt;/rec-number&gt;&lt;foreign-keys&gt;&lt;key app="EN" db-id="r05xs095xr9rs7e0esa5sw55rz0ztxw9drz9" timestamp="1704635013"&gt;44&lt;/key&gt;&lt;/foreign-keys&gt;&lt;ref-type name="Journal Article"&gt;17&lt;/ref-type&gt;&lt;contributors&gt;&lt;authors&gt;&lt;author&gt;Zhang, Jiao&lt;/author&gt;&lt;author&gt;Wang, Yanhui&lt;/author&gt;&lt;author&gt;Wang, Dezhen&lt;/author&gt;&lt;author&gt;Economou, Demetre J&lt;/author&gt;&lt;/authors&gt;&lt;/contributors&gt;&lt;titles&gt;&lt;title&gt;Numerical simulation of streamer evolution in surface dielectric barrier discharge with electrode-array&lt;/title&gt;&lt;secondary-title&gt;Journal of Applied Physics&lt;/secondary-title&gt;&lt;/titles&gt;&lt;periodical&gt;&lt;full-title&gt;Journal of Applied Physics&lt;/full-title&gt;&lt;/periodical&gt;&lt;volume&gt;128&lt;/volume&gt;&lt;number&gt;9&lt;/number&gt;&lt;dates&gt;&lt;year&gt;2020&lt;/year&gt;&lt;/dates&gt;&lt;isbn&gt;0021-8979&lt;/isbn&gt;&lt;urls&gt;&lt;/urls&gt;&lt;/record&gt;&lt;/Cite&gt;&lt;/EndNote&gt;</w:instrText>
      </w:r>
      <w:moveTo w:id="1522" w:author="Tahir Nisar [2]" w:date="2024-05-12T20:56:00Z">
        <w:r w:rsidRPr="002B2BD4">
          <w:fldChar w:fldCharType="separate"/>
        </w:r>
      </w:moveTo>
      <w:r w:rsidR="00435682">
        <w:rPr>
          <w:noProof/>
        </w:rPr>
        <w:t>[30]</w:t>
      </w:r>
      <w:moveTo w:id="1523" w:author="Tahir Nisar [2]" w:date="2024-05-12T20:56:00Z">
        <w:r w:rsidRPr="002B2BD4">
          <w:fldChar w:fldCharType="end"/>
        </w:r>
        <w:r w:rsidRPr="000D776F">
          <w:t xml:space="preserve">. By increasing the external electric potential, the streamer </w:t>
        </w:r>
        <w:r w:rsidRPr="000D776F">
          <w:lastRenderedPageBreak/>
          <w:t>discharge will become faster, resulting in a breakdown of the gas mixture in a shorter time. Hence, with the increase in electrode distance, the electron density will decrease at a specific time and reduce the streamer discharge in a gas mixture. The electron density at 4mm of electrode distance is 6.73×10</w:t>
        </w:r>
        <w:r w:rsidRPr="000D776F">
          <w:rPr>
            <w:vertAlign w:val="superscript"/>
          </w:rPr>
          <w:t>20</w:t>
        </w:r>
        <w:r w:rsidRPr="000D776F">
          <w:t>, which decreases to 5.46×10</w:t>
        </w:r>
        <w:r w:rsidRPr="000D776F">
          <w:rPr>
            <w:vertAlign w:val="superscript"/>
          </w:rPr>
          <w:t>20</w:t>
        </w:r>
        <w:r w:rsidRPr="000D776F">
          <w:t xml:space="preserve"> at 5mm of electrode distance.</w:t>
        </w:r>
      </w:moveTo>
    </w:p>
    <w:p w14:paraId="63141919" w14:textId="535B0D60" w:rsidR="00B76697" w:rsidRDefault="00B76697" w:rsidP="00B76697">
      <w:pPr>
        <w:pStyle w:val="Text"/>
        <w:rPr>
          <w:ins w:id="1524" w:author="Tahir Nisar [2]" w:date="2024-07-20T16:08:00Z"/>
        </w:rPr>
      </w:pPr>
      <w:moveTo w:id="1525" w:author="Tahir Nisar [2]" w:date="2024-05-12T20:56:00Z">
        <w:r w:rsidRPr="000D776F">
          <w:t>Furthermore, figure 18 also shows the electron density of positive and negative streamer discharge. The simulation results have revealed that in the case of negative streamer discharge, the streamer form the needle-like formation than in the case of positive streamer discharge. The formation of a needle-like structure in negative streamer discharge increases the electron density at a specific electrode distance. Also, from the simulation results, the positive streamer discharge forms a sphere-like formation, which is responsible for the decrease in the electron density in the positive streamer discharge.</w:t>
        </w:r>
      </w:moveTo>
    </w:p>
    <w:p w14:paraId="671CEB12" w14:textId="4390CC72" w:rsidR="00B43152" w:rsidRDefault="00B43152" w:rsidP="00B76697">
      <w:pPr>
        <w:pStyle w:val="Text"/>
        <w:rPr>
          <w:ins w:id="1526" w:author="Tahir Nisar [2]" w:date="2024-07-17T15:06:00Z"/>
        </w:rPr>
      </w:pPr>
      <w:ins w:id="1527" w:author="Tahir Nisar [2]" w:date="2024-07-20T16:08:00Z">
        <w:r w:rsidRPr="00B43152">
          <w:rPr>
            <w:noProof/>
            <w:lang w:val="en-GB" w:eastAsia="en-GB" w:bidi="ar-SA"/>
          </w:rPr>
          <w:drawing>
            <wp:inline distT="0" distB="0" distL="0" distR="0" wp14:anchorId="147D6F95" wp14:editId="21FC5769">
              <wp:extent cx="5615940" cy="5122750"/>
              <wp:effectExtent l="0" t="0" r="3810" b="1905"/>
              <wp:docPr id="18" name="Picture 18" descr="E:\Draft for the paper\Pictures\Final images\Updated and Final images with correct results after 1st April 2024\New Pictures with label of positive and negative streamer\electrondensity_different_electrode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aft for the paper\Pictures\Final images\Updated and Final images with correct results after 1st April 2024\New Pictures with label of positive and negative streamer\electrondensity_different_electrodedistance.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5940" cy="5122750"/>
                      </a:xfrm>
                      <a:prstGeom prst="rect">
                        <a:avLst/>
                      </a:prstGeom>
                      <a:noFill/>
                      <a:ln>
                        <a:noFill/>
                      </a:ln>
                    </pic:spPr>
                  </pic:pic>
                </a:graphicData>
              </a:graphic>
            </wp:inline>
          </w:drawing>
        </w:r>
      </w:ins>
    </w:p>
    <w:p w14:paraId="1B518EDA" w14:textId="645ADDCB" w:rsidR="0081602B" w:rsidRDefault="0081602B">
      <w:pPr>
        <w:rPr>
          <w:ins w:id="1528" w:author="Tahir Nisar [2]" w:date="2024-07-16T19:12:00Z"/>
        </w:rPr>
        <w:pPrChange w:id="1529" w:author="Tahir Nisar [2]" w:date="2024-07-17T15:06:00Z">
          <w:pPr>
            <w:pStyle w:val="Text"/>
          </w:pPr>
        </w:pPrChange>
      </w:pPr>
      <w:ins w:id="1530" w:author="Tahir Nisar [2]" w:date="2024-07-17T15:06:00Z">
        <w:r w:rsidRPr="0081602B">
          <w:rPr>
            <w:noProof/>
            <w:lang w:val="en-GB" w:eastAsia="en-GB"/>
          </w:rPr>
          <w:lastRenderedPageBreak/>
          <w:drawing>
            <wp:inline distT="0" distB="0" distL="0" distR="0" wp14:anchorId="0B98DBA7" wp14:editId="5F1F3A75">
              <wp:extent cx="5738523" cy="3960000"/>
              <wp:effectExtent l="0" t="0" r="0" b="2540"/>
              <wp:docPr id="16" name="Picture 16" descr="E:\Draft for the paper\Pictures\Final images\Updated and Final images with correct results after 1st April 2024\New Pictures with label of positive and negative streamer\electricfield_differentelectrode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aft for the paper\Pictures\Final images\Updated and Final images with correct results after 1st April 2024\New Pictures with label of positive and negative streamer\electricfield_differentelectrodedistance.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8523" cy="3960000"/>
                      </a:xfrm>
                      <a:prstGeom prst="rect">
                        <a:avLst/>
                      </a:prstGeom>
                      <a:noFill/>
                      <a:ln>
                        <a:noFill/>
                      </a:ln>
                    </pic:spPr>
                  </pic:pic>
                </a:graphicData>
              </a:graphic>
            </wp:inline>
          </w:drawing>
        </w:r>
      </w:ins>
    </w:p>
    <w:p w14:paraId="3D983C5B" w14:textId="1B73D3C0" w:rsidR="00242F3A" w:rsidRDefault="00111578">
      <w:pPr>
        <w:jc w:val="left"/>
        <w:rPr>
          <w:ins w:id="1531" w:author="Tahir Nisar [2]" w:date="2024-05-12T20:57:00Z"/>
        </w:rPr>
        <w:pPrChange w:id="1532" w:author="Tahir Nisar [2]" w:date="2024-07-16T19:13:00Z">
          <w:pPr>
            <w:pStyle w:val="Text"/>
          </w:pPr>
        </w:pPrChange>
      </w:pPr>
      <w:ins w:id="1533" w:author="Tahir Nisar [2]" w:date="2024-07-16T19:13:00Z">
        <w:r w:rsidRPr="00111578">
          <w:rPr>
            <w:noProof/>
            <w:lang w:val="en-GB" w:eastAsia="en-GB"/>
          </w:rPr>
          <w:drawing>
            <wp:inline distT="0" distB="0" distL="0" distR="0" wp14:anchorId="3E2D1952" wp14:editId="4FE4BC4E">
              <wp:extent cx="6141488" cy="2655418"/>
              <wp:effectExtent l="0" t="0" r="0" b="0"/>
              <wp:docPr id="36" name="Picture 36" descr="E:\Draft for the paper\Pictures\Final images\Updated and Final images with correct results after 1st April 2024\New Pictures with label of positive and negative streamer\Streamervelcotiy_differentelectrode_dist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raft for the paper\Pictures\Final images\Updated and Final images with correct results after 1st April 2024\New Pictures with label of positive and negative streamer\Streamervelcotiy_differentelectrode_distnce.t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9950" cy="2659077"/>
                      </a:xfrm>
                      <a:prstGeom prst="rect">
                        <a:avLst/>
                      </a:prstGeom>
                      <a:noFill/>
                      <a:ln>
                        <a:noFill/>
                      </a:ln>
                    </pic:spPr>
                  </pic:pic>
                </a:graphicData>
              </a:graphic>
            </wp:inline>
          </w:drawing>
        </w:r>
      </w:ins>
    </w:p>
    <w:p w14:paraId="1EEA7ACF" w14:textId="70D0C141" w:rsidR="00B6078C" w:rsidRDefault="00B6078C">
      <w:pPr>
        <w:pStyle w:val="Figure"/>
        <w:keepNext/>
        <w:rPr>
          <w:ins w:id="1534" w:author="Tahir Nisar [2]" w:date="2024-05-12T20:57:00Z"/>
        </w:rPr>
        <w:pPrChange w:id="1535" w:author="Tahir Nisar [2]" w:date="2024-05-12T20:57:00Z">
          <w:pPr>
            <w:pStyle w:val="Figure"/>
          </w:pPr>
        </w:pPrChange>
      </w:pPr>
    </w:p>
    <w:p w14:paraId="044E0EB0" w14:textId="1BA45402" w:rsidR="00672DAE" w:rsidRPr="000D776F" w:rsidRDefault="00B6078C">
      <w:pPr>
        <w:pStyle w:val="FigureCaption"/>
        <w:rPr>
          <w:moveTo w:id="1536" w:author="Tahir Nisar [2]" w:date="2024-05-12T20:56:00Z"/>
        </w:rPr>
        <w:pPrChange w:id="1537" w:author="Tahir Nisar [2]" w:date="2024-05-12T21:25:00Z">
          <w:pPr>
            <w:pStyle w:val="Text"/>
          </w:pPr>
        </w:pPrChange>
      </w:pPr>
      <w:ins w:id="1538" w:author="Tahir Nisar [2]" w:date="2024-05-12T20:57:00Z">
        <w:r>
          <w:t xml:space="preserve">Figure </w:t>
        </w:r>
        <w:r>
          <w:fldChar w:fldCharType="begin"/>
        </w:r>
        <w:r>
          <w:instrText xml:space="preserve"> SEQ Figure \* ARABIC </w:instrText>
        </w:r>
      </w:ins>
      <w:r>
        <w:fldChar w:fldCharType="separate"/>
      </w:r>
      <w:ins w:id="1539" w:author="Tahir Nisar [2]" w:date="2024-05-12T20:57:00Z">
        <w:r>
          <w:rPr>
            <w:noProof/>
          </w:rPr>
          <w:t>5</w:t>
        </w:r>
        <w:r>
          <w:fldChar w:fldCharType="end"/>
        </w:r>
        <w:r>
          <w:t xml:space="preserve"> </w:t>
        </w:r>
        <w:r w:rsidRPr="00E83FCD">
          <w:t>Electron density of positive and negative streamer discharge at different electrode distances (1/m3). (</w:t>
        </w:r>
        <w:proofErr w:type="spellStart"/>
        <w:proofErr w:type="gramStart"/>
        <w:r w:rsidRPr="00E83FCD">
          <w:t>a,</w:t>
        </w:r>
        <w:proofErr w:type="gramEnd"/>
        <w:r w:rsidRPr="00E83FCD">
          <w:t>b,c</w:t>
        </w:r>
        <w:proofErr w:type="spellEnd"/>
        <w:r w:rsidRPr="00E83FCD">
          <w:t>) represents negative streamer discharge. (</w:t>
        </w:r>
        <w:proofErr w:type="spellStart"/>
        <w:proofErr w:type="gramStart"/>
        <w:r w:rsidRPr="00E83FCD">
          <w:t>d,</w:t>
        </w:r>
        <w:proofErr w:type="gramEnd"/>
        <w:r w:rsidRPr="00E83FCD">
          <w:t>e,f</w:t>
        </w:r>
        <w:proofErr w:type="spellEnd"/>
        <w:r w:rsidRPr="00E83FCD">
          <w:t>) represents positive streamer discharge</w:t>
        </w:r>
      </w:ins>
    </w:p>
    <w:moveToRangeEnd w:id="1520"/>
    <w:p w14:paraId="71534D45" w14:textId="4A625C00" w:rsidR="000A339C" w:rsidRPr="000D776F" w:rsidDel="002C5EAB" w:rsidRDefault="000A339C">
      <w:pPr>
        <w:pStyle w:val="Text"/>
        <w:rPr>
          <w:del w:id="1540" w:author="Tahir Nisar [2]" w:date="2024-05-12T20:55:00Z"/>
        </w:rPr>
        <w:pPrChange w:id="1541" w:author="Tahir Nisar [2]" w:date="2024-05-12T20:35:00Z">
          <w:pPr>
            <w:pStyle w:val="Heading2"/>
          </w:pPr>
        </w:pPrChange>
      </w:pPr>
      <w:del w:id="1542" w:author="Tahir Nisar [2]" w:date="2024-05-12T20:34:00Z">
        <w:r w:rsidRPr="000D776F" w:rsidDel="001610F7">
          <w:delText>Electron density and electric field under positive and negative streamer discharge</w:delText>
        </w:r>
      </w:del>
    </w:p>
    <w:p w14:paraId="7EA3B0D0" w14:textId="05629500" w:rsidR="008D7754" w:rsidRPr="00135C14" w:rsidDel="00435682" w:rsidRDefault="000A339C">
      <w:pPr>
        <w:pStyle w:val="Text"/>
        <w:rPr>
          <w:del w:id="1543" w:author="Tahir Nisar [2]" w:date="2024-05-12T21:09:00Z"/>
          <w:highlight w:val="yellow"/>
          <w:rPrChange w:id="1544" w:author="Tahir Nisar [2]" w:date="2024-05-12T20:35:00Z">
            <w:rPr>
              <w:del w:id="1545" w:author="Tahir Nisar [2]" w:date="2024-05-12T21:09:00Z"/>
            </w:rPr>
          </w:rPrChange>
        </w:rPr>
      </w:pPr>
      <w:moveFromRangeStart w:id="1546" w:author="Tahir Nisar [2]" w:date="2024-05-12T21:08:00Z" w:name="move166440541"/>
      <w:moveFrom w:id="1547" w:author="Tahir Nisar [2]" w:date="2024-05-12T21:08:00Z">
        <w:del w:id="1548" w:author="Tahir Nisar [2]" w:date="2024-05-12T21:09:00Z">
          <w:r w:rsidRPr="00135C14" w:rsidDel="00435682">
            <w:rPr>
              <w:highlight w:val="yellow"/>
              <w:rPrChange w:id="1549" w:author="Tahir Nisar [2]" w:date="2024-05-12T20:35:00Z">
                <w:rPr/>
              </w:rPrChange>
            </w:rPr>
            <w:delText>The electron density of the CO</w:delText>
          </w:r>
          <w:r w:rsidRPr="00135C14" w:rsidDel="00435682">
            <w:rPr>
              <w:highlight w:val="yellow"/>
              <w:vertAlign w:val="subscript"/>
              <w:rPrChange w:id="1550" w:author="Tahir Nisar [2]" w:date="2024-05-12T20:35:00Z">
                <w:rPr>
                  <w:vertAlign w:val="subscript"/>
                </w:rPr>
              </w:rPrChange>
            </w:rPr>
            <w:delText>2</w:delText>
          </w:r>
          <w:r w:rsidRPr="00135C14" w:rsidDel="00435682">
            <w:rPr>
              <w:highlight w:val="yellow"/>
              <w:rPrChange w:id="1551" w:author="Tahir Nisar [2]" w:date="2024-05-12T20:35:00Z">
                <w:rPr/>
              </w:rPrChange>
            </w:rPr>
            <w:delText>/O</w:delText>
          </w:r>
          <w:r w:rsidRPr="00135C14" w:rsidDel="00435682">
            <w:rPr>
              <w:highlight w:val="yellow"/>
              <w:vertAlign w:val="subscript"/>
              <w:rPrChange w:id="1552" w:author="Tahir Nisar [2]" w:date="2024-05-12T20:35:00Z">
                <w:rPr>
                  <w:vertAlign w:val="subscript"/>
                </w:rPr>
              </w:rPrChange>
            </w:rPr>
            <w:delText>2</w:delText>
          </w:r>
          <w:r w:rsidRPr="00135C14" w:rsidDel="00435682">
            <w:rPr>
              <w:highlight w:val="yellow"/>
              <w:rPrChange w:id="1553" w:author="Tahir Nisar [2]" w:date="2024-05-12T20:35:00Z">
                <w:rPr/>
              </w:rPrChange>
            </w:rPr>
            <w:delText xml:space="preserve"> mixture at different time spans is shown in figure </w:delText>
          </w:r>
          <w:r w:rsidR="00754468" w:rsidRPr="00135C14" w:rsidDel="00435682">
            <w:rPr>
              <w:highlight w:val="yellow"/>
              <w:rPrChange w:id="1554" w:author="Tahir Nisar [2]" w:date="2024-05-12T20:35:00Z">
                <w:rPr/>
              </w:rPrChange>
            </w:rPr>
            <w:delText>10</w:delText>
          </w:r>
          <w:r w:rsidRPr="00135C14" w:rsidDel="00435682">
            <w:rPr>
              <w:highlight w:val="yellow"/>
              <w:rPrChange w:id="1555" w:author="Tahir Nisar [2]" w:date="2024-05-12T20:35:00Z">
                <w:rPr/>
              </w:rPrChange>
            </w:rPr>
            <w:delText>. The mixed gas ratio is 80% CO</w:delText>
          </w:r>
          <w:r w:rsidRPr="00135C14" w:rsidDel="00435682">
            <w:rPr>
              <w:highlight w:val="yellow"/>
              <w:vertAlign w:val="subscript"/>
              <w:rPrChange w:id="1556" w:author="Tahir Nisar [2]" w:date="2024-05-12T20:35:00Z">
                <w:rPr>
                  <w:vertAlign w:val="subscript"/>
                </w:rPr>
              </w:rPrChange>
            </w:rPr>
            <w:delText>2</w:delText>
          </w:r>
          <w:r w:rsidRPr="00135C14" w:rsidDel="00435682">
            <w:rPr>
              <w:highlight w:val="yellow"/>
              <w:rPrChange w:id="1557" w:author="Tahir Nisar [2]" w:date="2024-05-12T20:35:00Z">
                <w:rPr/>
              </w:rPrChange>
            </w:rPr>
            <w:delText xml:space="preserve"> and 20% O</w:delText>
          </w:r>
          <w:r w:rsidRPr="00135C14" w:rsidDel="00435682">
            <w:rPr>
              <w:highlight w:val="yellow"/>
              <w:vertAlign w:val="subscript"/>
              <w:rPrChange w:id="1558" w:author="Tahir Nisar [2]" w:date="2024-05-12T20:35:00Z">
                <w:rPr>
                  <w:vertAlign w:val="subscript"/>
                </w:rPr>
              </w:rPrChange>
            </w:rPr>
            <w:delText>2</w:delText>
          </w:r>
          <w:r w:rsidRPr="00135C14" w:rsidDel="00435682">
            <w:rPr>
              <w:highlight w:val="yellow"/>
              <w:rPrChange w:id="1559" w:author="Tahir Nisar [2]" w:date="2024-05-12T20:35:00Z">
                <w:rPr/>
              </w:rPrChange>
            </w:rPr>
            <w:delText xml:space="preserve"> as a research study object. The simulation is carried out at 1 atm gas pressure and at 300 K gas temperature. As the configuration is rod to plane electrode and the negative DC high potential is applied to the rod electrode. The value of applied voltage is 10 kV, and -10 kV is used for the positive and negative streamer discharge. From figure 9, it can be seen that initially the value of electron density is low, but with an increases in the time the electron density value increases. The increase in the initial density is due to the increase in the Townsend first ionization coefficient as given in equation (11). The increase in the Townsend first ionization coefficient further increase the electron density and the streamer will begin to propagate in z-axis </w:delText>
          </w:r>
          <w:r w:rsidRPr="00135C14" w:rsidDel="00435682">
            <w:rPr>
              <w:highlight w:val="yellow"/>
              <w:rPrChange w:id="1560" w:author="Tahir Nisar [2]" w:date="2024-05-12T20:35:00Z">
                <w:rPr/>
              </w:rPrChange>
            </w:rPr>
            <w:fldChar w:fldCharType="begin"/>
          </w:r>
          <w:r w:rsidR="0076312C" w:rsidDel="00435682">
            <w:rPr>
              <w:highlight w:val="yellow"/>
            </w:rPr>
            <w:delInstrText xml:space="preserve"> ADDIN EN.CITE &lt;EndNote&gt;&lt;Cite&gt;&lt;Author&gt;Talviste&lt;/Author&gt;&lt;Year&gt;2021&lt;/Year&gt;&lt;RecNum&gt;6&lt;/RecNum&gt;&lt;DisplayText&gt;[22, 28]&lt;/DisplayText&gt;&lt;record&gt;&lt;rec-number&gt;6&lt;/rec-number&gt;&lt;foreign-keys&gt;&lt;key app="EN" db-id="r05xs095xr9rs7e0esa5sw55rz0ztxw9drz9" timestamp="1687134680"&gt;6&lt;/key&gt;&lt;/foreign-keys&gt;&lt;ref-type name="Journal Article"&gt;17&lt;/ref-type&gt;&lt;contributors&gt;&lt;authors&gt;&lt;author&gt;Talviste, Rasmus&lt;/author&gt;&lt;author&gt;Paris, Peeter&lt;/author&gt;&lt;author&gt;Raud, Jüri&lt;/author&gt;&lt;author&gt;Plank, Toomas&lt;/author&gt;&lt;author&gt;Jõgi, Indrek&lt;/author&gt;&lt;/authors&gt;&lt;/contributors&gt;&lt;titles&gt;&lt;title&gt;Experimental determination of first Townsend ionization coefficient in mixtures of He and N2&lt;/title&gt;&lt;secondary-title&gt;Journal of Physics D: Applied Physics&lt;/secondary-title&gt;&lt;/titles&gt;&lt;periodical&gt;&lt;full-title&gt;Journal of Physics D: Applied Physics&lt;/full-title&gt;&lt;/periodical&gt;&lt;pages&gt;325202&lt;/pages&gt;&lt;volume&gt;54&lt;/volume&gt;&lt;number&gt;32&lt;/number&gt;&lt;dates&gt;&lt;year&gt;2021&lt;/year&gt;&lt;/dates&gt;&lt;isbn&gt;0022-3727&lt;/isbn&gt;&lt;urls&gt;&lt;/urls&gt;&lt;/record&gt;&lt;/Cite&gt;&lt;Cite&gt;&lt;Author&gt;Talviste&lt;/Author&gt;&lt;Year&gt;2021&lt;/Year&gt;&lt;RecNum&gt;51&lt;/RecNum&gt;&lt;record&gt;&lt;rec-number&gt;51&lt;/rec-number&gt;&lt;foreign-keys&gt;&lt;key app="EN" db-id="r05xs095xr9rs7e0esa5sw55rz0ztxw9drz9" timestamp="1709435371"&gt;51&lt;/key&gt;&lt;/foreign-keys&gt;&lt;ref-type name="Journal Article"&gt;17&lt;/ref-type&gt;&lt;contributors&gt;&lt;authors&gt;&lt;author&gt;Talviste, Rasmus&lt;/author&gt;&lt;author&gt;Paris, Peeter&lt;/author&gt;&lt;author&gt;Raud, Jüri&lt;/author&gt;&lt;author&gt;Plank, Toomas&lt;/author&gt;&lt;author&gt;Erme, Kalev&lt;/author&gt;&lt;author&gt;Jõgi, Indrek&lt;/author&gt;&lt;/authors&gt;&lt;/contributors&gt;&lt;titles&gt;&lt;title&gt;Experimental determination of the first Townsend ionization coefficient in mixtures of Ar and N2&lt;/title&gt;&lt;secondary-title&gt;Journal of Physics D: Applied Physics&lt;/secondary-title&gt;&lt;/titles&gt;&lt;periodical&gt;&lt;full-title&gt;Journal of Physics D: Applied Physics&lt;/full-title&gt;&lt;/periodical&gt;&lt;pages&gt;465201&lt;/pages&gt;&lt;volume&gt;54&lt;/volume&gt;&lt;number&gt;46&lt;/number&gt;&lt;dates&gt;&lt;year&gt;2021&lt;/year&gt;&lt;/dates&gt;&lt;isbn&gt;0022-3727&lt;/isbn&gt;&lt;urls&gt;&lt;/urls&gt;&lt;/record&gt;&lt;/Cite&gt;&lt;/EndNote&gt;</w:delInstrText>
          </w:r>
          <w:r w:rsidRPr="00135C14" w:rsidDel="00435682">
            <w:rPr>
              <w:highlight w:val="yellow"/>
              <w:rPrChange w:id="1561" w:author="Tahir Nisar [2]" w:date="2024-05-12T20:35:00Z">
                <w:rPr/>
              </w:rPrChange>
            </w:rPr>
            <w:fldChar w:fldCharType="separate"/>
          </w:r>
          <w:r w:rsidR="0076312C" w:rsidDel="00435682">
            <w:rPr>
              <w:noProof/>
              <w:highlight w:val="yellow"/>
            </w:rPr>
            <w:delText>[22, 28]</w:delText>
          </w:r>
          <w:r w:rsidRPr="00135C14" w:rsidDel="00435682">
            <w:rPr>
              <w:highlight w:val="yellow"/>
              <w:rPrChange w:id="1562" w:author="Tahir Nisar [2]" w:date="2024-05-12T20:35:00Z">
                <w:rPr/>
              </w:rPrChange>
            </w:rPr>
            <w:fldChar w:fldCharType="end"/>
          </w:r>
          <w:r w:rsidRPr="00135C14" w:rsidDel="00435682">
            <w:rPr>
              <w:highlight w:val="yellow"/>
              <w:rPrChange w:id="1563" w:author="Tahir Nisar [2]" w:date="2024-05-12T20:35:00Z">
                <w:rPr/>
              </w:rPrChange>
            </w:rPr>
            <w:delText xml:space="preserve">. From the simulation results, the electron density in negative streamer discharge is higher than in positive streamer discharge </w:delText>
          </w:r>
          <w:r w:rsidRPr="00135C14" w:rsidDel="00435682">
            <w:rPr>
              <w:highlight w:val="yellow"/>
              <w:rPrChange w:id="1564" w:author="Tahir Nisar [2]" w:date="2024-05-12T20:35:00Z">
                <w:rPr/>
              </w:rPrChange>
            </w:rPr>
            <w:fldChar w:fldCharType="begin"/>
          </w:r>
          <w:r w:rsidR="005C3F8D" w:rsidRPr="00135C14" w:rsidDel="00435682">
            <w:rPr>
              <w:highlight w:val="yellow"/>
              <w:rPrChange w:id="1565" w:author="Tahir Nisar [2]" w:date="2024-05-12T20:35:00Z">
                <w:rPr/>
              </w:rPrChange>
            </w:rPr>
            <w:del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delInstrText>
          </w:r>
          <w:r w:rsidRPr="00135C14" w:rsidDel="00435682">
            <w:rPr>
              <w:highlight w:val="yellow"/>
              <w:rPrChange w:id="1566" w:author="Tahir Nisar [2]" w:date="2024-05-12T20:35:00Z">
                <w:rPr/>
              </w:rPrChange>
            </w:rPr>
            <w:fldChar w:fldCharType="separate"/>
          </w:r>
          <w:r w:rsidR="005C3F8D" w:rsidRPr="00135C14" w:rsidDel="00435682">
            <w:rPr>
              <w:noProof/>
              <w:highlight w:val="yellow"/>
              <w:rPrChange w:id="1567" w:author="Tahir Nisar [2]" w:date="2024-05-12T20:35:00Z">
                <w:rPr>
                  <w:noProof/>
                </w:rPr>
              </w:rPrChange>
            </w:rPr>
            <w:delText>[13]</w:delText>
          </w:r>
          <w:r w:rsidRPr="00135C14" w:rsidDel="00435682">
            <w:rPr>
              <w:highlight w:val="yellow"/>
              <w:rPrChange w:id="1568" w:author="Tahir Nisar [2]" w:date="2024-05-12T20:35:00Z">
                <w:rPr/>
              </w:rPrChange>
            </w:rPr>
            <w:fldChar w:fldCharType="end"/>
          </w:r>
          <w:r w:rsidRPr="00135C14" w:rsidDel="00435682">
            <w:rPr>
              <w:highlight w:val="yellow"/>
              <w:rPrChange w:id="1569" w:author="Tahir Nisar [2]" w:date="2024-05-12T20:35:00Z">
                <w:rPr/>
              </w:rPrChange>
            </w:rPr>
            <w:delText xml:space="preserve">. In negative streamer discharge, electrons are responsible for the discharge to occur. Since electrons have lower mass than positive ions and their relative speed is higher in a gas mixture. Similarly, in a gas mixture, the negative streamer propagates in the opposite direction of the electric field, and the streamer head is equipped with electrons </w:delText>
          </w:r>
          <w:r w:rsidRPr="00135C14" w:rsidDel="00435682">
            <w:rPr>
              <w:highlight w:val="yellow"/>
              <w:rPrChange w:id="1570" w:author="Tahir Nisar [2]" w:date="2024-05-12T20:35:00Z">
                <w:rPr/>
              </w:rPrChange>
            </w:rPr>
            <w:fldChar w:fldCharType="begin"/>
          </w:r>
          <w:r w:rsidR="005C3F8D" w:rsidRPr="00135C14" w:rsidDel="00435682">
            <w:rPr>
              <w:highlight w:val="yellow"/>
              <w:rPrChange w:id="1571"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sidRPr="00135C14" w:rsidDel="00435682">
            <w:rPr>
              <w:highlight w:val="yellow"/>
              <w:rPrChange w:id="1572" w:author="Tahir Nisar [2]" w:date="2024-05-12T20:35:00Z">
                <w:rPr/>
              </w:rPrChange>
            </w:rPr>
            <w:fldChar w:fldCharType="separate"/>
          </w:r>
          <w:r w:rsidR="005C3F8D" w:rsidRPr="00135C14" w:rsidDel="00435682">
            <w:rPr>
              <w:noProof/>
              <w:highlight w:val="yellow"/>
              <w:rPrChange w:id="1573" w:author="Tahir Nisar [2]" w:date="2024-05-12T20:35:00Z">
                <w:rPr>
                  <w:noProof/>
                </w:rPr>
              </w:rPrChange>
            </w:rPr>
            <w:delText>[18]</w:delText>
          </w:r>
          <w:r w:rsidRPr="00135C14" w:rsidDel="00435682">
            <w:rPr>
              <w:highlight w:val="yellow"/>
              <w:rPrChange w:id="1574" w:author="Tahir Nisar [2]" w:date="2024-05-12T20:35:00Z">
                <w:rPr/>
              </w:rPrChange>
            </w:rPr>
            <w:fldChar w:fldCharType="end"/>
          </w:r>
          <w:r w:rsidRPr="00135C14" w:rsidDel="00435682">
            <w:rPr>
              <w:highlight w:val="yellow"/>
              <w:rPrChange w:id="1575" w:author="Tahir Nisar [2]" w:date="2024-05-12T20:35:00Z">
                <w:rPr/>
              </w:rPrChange>
            </w:rPr>
            <w:delText>.</w:delText>
          </w:r>
          <w:r w:rsidR="00E62F62" w:rsidRPr="00135C14" w:rsidDel="00435682">
            <w:rPr>
              <w:highlight w:val="yellow"/>
              <w:rPrChange w:id="1576" w:author="Tahir Nisar [2]" w:date="2024-05-12T20:35:00Z">
                <w:rPr/>
              </w:rPrChange>
            </w:rPr>
            <w:delText xml:space="preserve"> The </w:delText>
          </w:r>
          <w:r w:rsidR="00D07F40" w:rsidRPr="00135C14" w:rsidDel="00435682">
            <w:rPr>
              <w:highlight w:val="yellow"/>
              <w:rPrChange w:id="1577" w:author="Tahir Nisar [2]" w:date="2024-05-12T20:35:00Z">
                <w:rPr/>
              </w:rPrChange>
            </w:rPr>
            <w:delText>e</w:delText>
          </w:r>
          <w:r w:rsidR="00BC6A88" w:rsidRPr="00135C14" w:rsidDel="00435682">
            <w:rPr>
              <w:highlight w:val="yellow"/>
              <w:rPrChange w:id="1578" w:author="Tahir Nisar [2]" w:date="2024-05-12T20:35:00Z">
                <w:rPr/>
              </w:rPrChange>
            </w:rPr>
            <w:delText xml:space="preserve">lectron density </w:delText>
          </w:r>
          <w:r w:rsidR="00287EE7" w:rsidRPr="00135C14" w:rsidDel="00435682">
            <w:rPr>
              <w:highlight w:val="yellow"/>
              <w:rPrChange w:id="1579" w:author="Tahir Nisar [2]" w:date="2024-05-12T20:35:00Z">
                <w:rPr/>
              </w:rPrChange>
            </w:rPr>
            <w:delText xml:space="preserve">graph has shown </w:delText>
          </w:r>
          <w:r w:rsidR="002E4200" w:rsidRPr="00135C14" w:rsidDel="00435682">
            <w:rPr>
              <w:highlight w:val="yellow"/>
              <w:rPrChange w:id="1580" w:author="Tahir Nisar [2]" w:date="2024-05-12T20:35:00Z">
                <w:rPr/>
              </w:rPrChange>
            </w:rPr>
            <w:delText>in figure 9.</w:delText>
          </w:r>
          <w:r w:rsidR="00513BE7" w:rsidRPr="00135C14" w:rsidDel="00435682">
            <w:rPr>
              <w:highlight w:val="yellow"/>
              <w:rPrChange w:id="1581" w:author="Tahir Nisar [2]" w:date="2024-05-12T20:35:00Z">
                <w:rPr/>
              </w:rPrChange>
            </w:rPr>
            <w:delText xml:space="preserve"> </w:delText>
          </w:r>
          <w:r w:rsidR="00743B87" w:rsidRPr="00135C14" w:rsidDel="00435682">
            <w:rPr>
              <w:highlight w:val="yellow"/>
              <w:rPrChange w:id="1582" w:author="Tahir Nisar [2]" w:date="2024-05-12T20:35:00Z">
                <w:rPr/>
              </w:rPrChange>
            </w:rPr>
            <w:delText xml:space="preserve">The below graph tells </w:delText>
          </w:r>
          <w:r w:rsidR="00696891" w:rsidRPr="00135C14" w:rsidDel="00435682">
            <w:rPr>
              <w:highlight w:val="yellow"/>
              <w:rPrChange w:id="1583" w:author="Tahir Nisar [2]" w:date="2024-05-12T20:35:00Z">
                <w:rPr/>
              </w:rPrChange>
            </w:rPr>
            <w:delText xml:space="preserve">about the negative and positive streamer discharge density </w:delText>
          </w:r>
          <w:r w:rsidR="0042021A" w:rsidRPr="00135C14" w:rsidDel="00435682">
            <w:rPr>
              <w:highlight w:val="yellow"/>
              <w:rPrChange w:id="1584" w:author="Tahir Nisar [2]" w:date="2024-05-12T20:35:00Z">
                <w:rPr/>
              </w:rPrChange>
            </w:rPr>
            <w:delText xml:space="preserve">at 0.3ns. </w:delText>
          </w:r>
          <w:r w:rsidR="00C60AC9" w:rsidRPr="00135C14" w:rsidDel="00435682">
            <w:rPr>
              <w:highlight w:val="yellow"/>
              <w:rPrChange w:id="1585" w:author="Tahir Nisar [2]" w:date="2024-05-12T20:35:00Z">
                <w:rPr/>
              </w:rPrChange>
            </w:rPr>
            <w:delText xml:space="preserve">It can be </w:delText>
          </w:r>
          <w:r w:rsidR="00C90A24" w:rsidRPr="00135C14" w:rsidDel="00435682">
            <w:rPr>
              <w:highlight w:val="yellow"/>
              <w:rPrChange w:id="1586" w:author="Tahir Nisar [2]" w:date="2024-05-12T20:35:00Z">
                <w:rPr/>
              </w:rPrChange>
            </w:rPr>
            <w:delText xml:space="preserve">seen </w:delText>
          </w:r>
          <w:r w:rsidR="002D1D99" w:rsidRPr="00135C14" w:rsidDel="00435682">
            <w:rPr>
              <w:highlight w:val="yellow"/>
              <w:rPrChange w:id="1587" w:author="Tahir Nisar [2]" w:date="2024-05-12T20:35:00Z">
                <w:rPr/>
              </w:rPrChange>
            </w:rPr>
            <w:delText>from the below g</w:delText>
          </w:r>
          <w:r w:rsidR="0006422A" w:rsidRPr="00135C14" w:rsidDel="00435682">
            <w:rPr>
              <w:highlight w:val="yellow"/>
              <w:rPrChange w:id="1588" w:author="Tahir Nisar [2]" w:date="2024-05-12T20:35:00Z">
                <w:rPr/>
              </w:rPrChange>
            </w:rPr>
            <w:delText xml:space="preserve">raph that </w:delText>
          </w:r>
          <w:r w:rsidR="004F35DD" w:rsidRPr="00135C14" w:rsidDel="00435682">
            <w:rPr>
              <w:highlight w:val="yellow"/>
              <w:rPrChange w:id="1589" w:author="Tahir Nisar [2]" w:date="2024-05-12T20:35:00Z">
                <w:rPr/>
              </w:rPrChange>
            </w:rPr>
            <w:delText>initially t</w:delText>
          </w:r>
          <w:r w:rsidR="0037193B" w:rsidRPr="00135C14" w:rsidDel="00435682">
            <w:rPr>
              <w:highlight w:val="yellow"/>
              <w:rPrChange w:id="1590" w:author="Tahir Nisar [2]" w:date="2024-05-12T20:35:00Z">
                <w:rPr/>
              </w:rPrChange>
            </w:rPr>
            <w:delText>he value of electron d</w:delText>
          </w:r>
          <w:r w:rsidR="001D0DED" w:rsidRPr="00135C14" w:rsidDel="00435682">
            <w:rPr>
              <w:highlight w:val="yellow"/>
              <w:rPrChange w:id="1591" w:author="Tahir Nisar [2]" w:date="2024-05-12T20:35:00Z">
                <w:rPr/>
              </w:rPrChange>
            </w:rPr>
            <w:delText xml:space="preserve">ensity is </w:delText>
          </w:r>
          <w:r w:rsidR="00990E7F" w:rsidRPr="00135C14" w:rsidDel="00435682">
            <w:rPr>
              <w:highlight w:val="yellow"/>
              <w:rPrChange w:id="1592" w:author="Tahir Nisar [2]" w:date="2024-05-12T20:35:00Z">
                <w:rPr/>
              </w:rPrChange>
            </w:rPr>
            <w:delText>ze</w:delText>
          </w:r>
          <w:r w:rsidR="006E21F4" w:rsidRPr="00135C14" w:rsidDel="00435682">
            <w:rPr>
              <w:highlight w:val="yellow"/>
              <w:rPrChange w:id="1593" w:author="Tahir Nisar [2]" w:date="2024-05-12T20:35:00Z">
                <w:rPr/>
              </w:rPrChange>
            </w:rPr>
            <w:delText>ro but as th</w:delText>
          </w:r>
          <w:r w:rsidR="00DD1878" w:rsidRPr="00135C14" w:rsidDel="00435682">
            <w:rPr>
              <w:highlight w:val="yellow"/>
              <w:rPrChange w:id="1594" w:author="Tahir Nisar [2]" w:date="2024-05-12T20:35:00Z">
                <w:rPr/>
              </w:rPrChange>
            </w:rPr>
            <w:delText xml:space="preserve">e </w:delText>
          </w:r>
          <w:r w:rsidR="004B69CE" w:rsidRPr="00135C14" w:rsidDel="00435682">
            <w:rPr>
              <w:highlight w:val="yellow"/>
              <w:rPrChange w:id="1595" w:author="Tahir Nisar [2]" w:date="2024-05-12T20:35:00Z">
                <w:rPr/>
              </w:rPrChange>
            </w:rPr>
            <w:delText>streamer prop</w:delText>
          </w:r>
          <w:r w:rsidR="00502BD3" w:rsidRPr="00135C14" w:rsidDel="00435682">
            <w:rPr>
              <w:highlight w:val="yellow"/>
              <w:rPrChange w:id="1596" w:author="Tahir Nisar [2]" w:date="2024-05-12T20:35:00Z">
                <w:rPr/>
              </w:rPrChange>
            </w:rPr>
            <w:delText xml:space="preserve">agates </w:delText>
          </w:r>
          <w:r w:rsidR="00DD661F" w:rsidRPr="00135C14" w:rsidDel="00435682">
            <w:rPr>
              <w:highlight w:val="yellow"/>
              <w:rPrChange w:id="1597" w:author="Tahir Nisar [2]" w:date="2024-05-12T20:35:00Z">
                <w:rPr/>
              </w:rPrChange>
            </w:rPr>
            <w:delText xml:space="preserve">the electron density value </w:delText>
          </w:r>
          <w:r w:rsidR="003B4A9F" w:rsidRPr="00135C14" w:rsidDel="00435682">
            <w:rPr>
              <w:highlight w:val="yellow"/>
              <w:rPrChange w:id="1598" w:author="Tahir Nisar [2]" w:date="2024-05-12T20:35:00Z">
                <w:rPr/>
              </w:rPrChange>
            </w:rPr>
            <w:delText xml:space="preserve">increases </w:delText>
          </w:r>
          <w:r w:rsidR="00E311D2" w:rsidRPr="00135C14" w:rsidDel="00435682">
            <w:rPr>
              <w:highlight w:val="yellow"/>
              <w:rPrChange w:id="1599" w:author="Tahir Nisar [2]" w:date="2024-05-12T20:35:00Z">
                <w:rPr/>
              </w:rPrChange>
            </w:rPr>
            <w:delText>along the arc length</w:delText>
          </w:r>
          <w:r w:rsidR="00D80D2C" w:rsidRPr="00135C14" w:rsidDel="00435682">
            <w:rPr>
              <w:highlight w:val="yellow"/>
              <w:rPrChange w:id="1600" w:author="Tahir Nisar [2]" w:date="2024-05-12T20:35:00Z">
                <w:rPr/>
              </w:rPrChange>
            </w:rPr>
            <w:delText xml:space="preserve">. </w:delText>
          </w:r>
          <w:r w:rsidR="00FC3345" w:rsidRPr="00135C14" w:rsidDel="00435682">
            <w:rPr>
              <w:highlight w:val="yellow"/>
              <w:rPrChange w:id="1601" w:author="Tahir Nisar [2]" w:date="2024-05-12T20:35:00Z">
                <w:rPr/>
              </w:rPrChange>
            </w:rPr>
            <w:delText>W</w:delText>
          </w:r>
          <w:r w:rsidR="00D75409" w:rsidRPr="00135C14" w:rsidDel="00435682">
            <w:rPr>
              <w:highlight w:val="yellow"/>
              <w:rPrChange w:id="1602" w:author="Tahir Nisar [2]" w:date="2024-05-12T20:35:00Z">
                <w:rPr/>
              </w:rPrChange>
            </w:rPr>
            <w:delText xml:space="preserve">ith </w:delText>
          </w:r>
          <w:r w:rsidR="00D266AB" w:rsidRPr="00135C14" w:rsidDel="00435682">
            <w:rPr>
              <w:highlight w:val="yellow"/>
              <w:rPrChange w:id="1603" w:author="Tahir Nisar [2]" w:date="2024-05-12T20:35:00Z">
                <w:rPr/>
              </w:rPrChange>
            </w:rPr>
            <w:delText xml:space="preserve">further propagation in </w:delText>
          </w:r>
          <w:r w:rsidR="00A302A6" w:rsidRPr="00135C14" w:rsidDel="00435682">
            <w:rPr>
              <w:highlight w:val="yellow"/>
              <w:rPrChange w:id="1604" w:author="Tahir Nisar [2]" w:date="2024-05-12T20:35:00Z">
                <w:rPr/>
              </w:rPrChange>
            </w:rPr>
            <w:delText xml:space="preserve">streamer the </w:delText>
          </w:r>
          <w:r w:rsidR="00CF6042" w:rsidRPr="00135C14" w:rsidDel="00435682">
            <w:rPr>
              <w:highlight w:val="yellow"/>
              <w:rPrChange w:id="1605" w:author="Tahir Nisar [2]" w:date="2024-05-12T20:35:00Z">
                <w:rPr/>
              </w:rPrChange>
            </w:rPr>
            <w:delText xml:space="preserve">electron density will </w:delText>
          </w:r>
          <w:r w:rsidR="00DE602D" w:rsidRPr="00135C14" w:rsidDel="00435682">
            <w:rPr>
              <w:highlight w:val="yellow"/>
              <w:rPrChange w:id="1606" w:author="Tahir Nisar [2]" w:date="2024-05-12T20:35:00Z">
                <w:rPr/>
              </w:rPrChange>
            </w:rPr>
            <w:delText xml:space="preserve">reach the maximum value and then </w:delText>
          </w:r>
          <w:r w:rsidR="00187308" w:rsidRPr="00135C14" w:rsidDel="00435682">
            <w:rPr>
              <w:highlight w:val="yellow"/>
              <w:rPrChange w:id="1607" w:author="Tahir Nisar [2]" w:date="2024-05-12T20:35:00Z">
                <w:rPr/>
              </w:rPrChange>
            </w:rPr>
            <w:delText xml:space="preserve">falls to </w:delText>
          </w:r>
          <w:r w:rsidR="00E31A07" w:rsidRPr="00135C14" w:rsidDel="00435682">
            <w:rPr>
              <w:highlight w:val="yellow"/>
              <w:rPrChange w:id="1608" w:author="Tahir Nisar [2]" w:date="2024-05-12T20:35:00Z">
                <w:rPr/>
              </w:rPrChange>
            </w:rPr>
            <w:delText>again zero.</w:delText>
          </w:r>
          <w:r w:rsidR="00E71DE9" w:rsidRPr="00135C14" w:rsidDel="00435682">
            <w:rPr>
              <w:highlight w:val="yellow"/>
              <w:rPrChange w:id="1609" w:author="Tahir Nisar [2]" w:date="2024-05-12T20:35:00Z">
                <w:rPr/>
              </w:rPrChange>
            </w:rPr>
            <w:delText xml:space="preserve"> From the </w:delText>
          </w:r>
          <w:r w:rsidR="003F3E4C" w:rsidRPr="00135C14" w:rsidDel="00435682">
            <w:rPr>
              <w:highlight w:val="yellow"/>
              <w:rPrChange w:id="1610" w:author="Tahir Nisar [2]" w:date="2024-05-12T20:35:00Z">
                <w:rPr/>
              </w:rPrChange>
            </w:rPr>
            <w:delText>graph the</w:delText>
          </w:r>
          <w:r w:rsidR="001542F1" w:rsidRPr="00135C14" w:rsidDel="00435682">
            <w:rPr>
              <w:highlight w:val="yellow"/>
              <w:rPrChange w:id="1611" w:author="Tahir Nisar [2]" w:date="2024-05-12T20:35:00Z">
                <w:rPr/>
              </w:rPrChange>
            </w:rPr>
            <w:delText xml:space="preserve"> </w:delText>
          </w:r>
          <w:r w:rsidR="007C6DBB" w:rsidRPr="00135C14" w:rsidDel="00435682">
            <w:rPr>
              <w:highlight w:val="yellow"/>
              <w:rPrChange w:id="1612" w:author="Tahir Nisar [2]" w:date="2024-05-12T20:35:00Z">
                <w:rPr/>
              </w:rPrChange>
            </w:rPr>
            <w:delText xml:space="preserve">electron density </w:delText>
          </w:r>
          <w:r w:rsidR="00E522C3" w:rsidRPr="00135C14" w:rsidDel="00435682">
            <w:rPr>
              <w:highlight w:val="yellow"/>
              <w:rPrChange w:id="1613" w:author="Tahir Nisar [2]" w:date="2024-05-12T20:35:00Z">
                <w:rPr/>
              </w:rPrChange>
            </w:rPr>
            <w:delText xml:space="preserve">peak </w:delText>
          </w:r>
          <w:r w:rsidR="00535016" w:rsidRPr="00135C14" w:rsidDel="00435682">
            <w:rPr>
              <w:highlight w:val="yellow"/>
              <w:rPrChange w:id="1614" w:author="Tahir Nisar [2]" w:date="2024-05-12T20:35:00Z">
                <w:rPr/>
              </w:rPrChange>
            </w:rPr>
            <w:delText>in nega</w:delText>
          </w:r>
          <w:r w:rsidR="00A119B6" w:rsidRPr="00135C14" w:rsidDel="00435682">
            <w:rPr>
              <w:highlight w:val="yellow"/>
              <w:rPrChange w:id="1615" w:author="Tahir Nisar [2]" w:date="2024-05-12T20:35:00Z">
                <w:rPr/>
              </w:rPrChange>
            </w:rPr>
            <w:delText xml:space="preserve">tive streamer </w:delText>
          </w:r>
          <w:r w:rsidR="00261F99" w:rsidRPr="00135C14" w:rsidDel="00435682">
            <w:rPr>
              <w:highlight w:val="yellow"/>
              <w:rPrChange w:id="1616" w:author="Tahir Nisar [2]" w:date="2024-05-12T20:35:00Z">
                <w:rPr/>
              </w:rPrChange>
            </w:rPr>
            <w:delText xml:space="preserve">is higher than </w:delText>
          </w:r>
          <w:r w:rsidR="000210AA" w:rsidRPr="00135C14" w:rsidDel="00435682">
            <w:rPr>
              <w:highlight w:val="yellow"/>
              <w:rPrChange w:id="1617" w:author="Tahir Nisar [2]" w:date="2024-05-12T20:35:00Z">
                <w:rPr/>
              </w:rPrChange>
            </w:rPr>
            <w:delText xml:space="preserve">positive </w:delText>
          </w:r>
          <w:r w:rsidR="00473692" w:rsidRPr="00135C14" w:rsidDel="00435682">
            <w:rPr>
              <w:highlight w:val="yellow"/>
              <w:rPrChange w:id="1618" w:author="Tahir Nisar [2]" w:date="2024-05-12T20:35:00Z">
                <w:rPr/>
              </w:rPrChange>
            </w:rPr>
            <w:delText>streamer</w:delText>
          </w:r>
          <w:r w:rsidR="00E71DE9" w:rsidRPr="00135C14" w:rsidDel="00435682">
            <w:rPr>
              <w:highlight w:val="yellow"/>
              <w:rPrChange w:id="1619" w:author="Tahir Nisar [2]" w:date="2024-05-12T20:35:00Z">
                <w:rPr/>
              </w:rPrChange>
            </w:rPr>
            <w:delText>.</w:delText>
          </w:r>
        </w:del>
      </w:moveFrom>
      <w:moveFromRangeEnd w:id="1546"/>
      <w:del w:id="1620" w:author="Tahir Nisar [2]" w:date="2024-05-12T21:09:00Z">
        <w:r w:rsidR="00473692" w:rsidRPr="00135C14" w:rsidDel="00435682">
          <w:rPr>
            <w:highlight w:val="yellow"/>
            <w:rPrChange w:id="1621" w:author="Tahir Nisar [2]" w:date="2024-05-12T20:35:00Z">
              <w:rPr/>
            </w:rPrChange>
          </w:rPr>
          <w:delText xml:space="preserve"> </w:delText>
        </w:r>
        <w:r w:rsidR="00E31A07" w:rsidRPr="00135C14" w:rsidDel="00435682">
          <w:rPr>
            <w:highlight w:val="yellow"/>
            <w:rPrChange w:id="1622" w:author="Tahir Nisar [2]" w:date="2024-05-12T20:35:00Z">
              <w:rPr/>
            </w:rPrChange>
          </w:rPr>
          <w:delText xml:space="preserve"> </w:delText>
        </w:r>
        <w:r w:rsidR="003C4FDD" w:rsidRPr="00135C14" w:rsidDel="00435682">
          <w:rPr>
            <w:highlight w:val="yellow"/>
            <w:rPrChange w:id="1623" w:author="Tahir Nisar [2]" w:date="2024-05-12T20:35:00Z">
              <w:rPr/>
            </w:rPrChange>
          </w:rPr>
          <w:delText xml:space="preserve"> </w:delText>
        </w:r>
        <w:r w:rsidR="00CE2192" w:rsidRPr="00135C14" w:rsidDel="00435682">
          <w:rPr>
            <w:highlight w:val="yellow"/>
            <w:rPrChange w:id="1624" w:author="Tahir Nisar [2]" w:date="2024-05-12T20:35:00Z">
              <w:rPr/>
            </w:rPrChange>
          </w:rPr>
          <w:delText xml:space="preserve"> </w:delText>
        </w:r>
        <w:r w:rsidR="006753D8" w:rsidRPr="00135C14" w:rsidDel="00435682">
          <w:rPr>
            <w:highlight w:val="yellow"/>
            <w:rPrChange w:id="1625" w:author="Tahir Nisar [2]" w:date="2024-05-12T20:35:00Z">
              <w:rPr/>
            </w:rPrChange>
          </w:rPr>
          <w:delText xml:space="preserve"> </w:delText>
        </w:r>
      </w:del>
    </w:p>
    <w:p w14:paraId="1A3D5C58" w14:textId="7F6B35D7" w:rsidR="001E0E38" w:rsidRPr="00135C14" w:rsidDel="00435682" w:rsidRDefault="00472CEC" w:rsidP="002B2BD4">
      <w:pPr>
        <w:pStyle w:val="Figure"/>
        <w:keepNext/>
        <w:rPr>
          <w:del w:id="1626" w:author="Tahir Nisar [2]" w:date="2024-05-12T21:09:00Z"/>
          <w:highlight w:val="yellow"/>
          <w:rPrChange w:id="1627" w:author="Tahir Nisar [2]" w:date="2024-05-12T20:35:00Z">
            <w:rPr>
              <w:del w:id="1628" w:author="Tahir Nisar [2]" w:date="2024-05-12T21:09:00Z"/>
            </w:rPr>
          </w:rPrChange>
        </w:rPr>
      </w:pPr>
      <w:del w:id="1629" w:author="Tahir Nisar [2]" w:date="2024-05-12T21:09:00Z">
        <w:r w:rsidRPr="00135C14" w:rsidDel="00435682">
          <w:rPr>
            <w:noProof/>
            <w:highlight w:val="yellow"/>
            <w:lang w:val="en-GB" w:eastAsia="en-GB"/>
            <w:rPrChange w:id="1630" w:author="Tahir Nisar [2]" w:date="2024-05-12T20:35:00Z">
              <w:rPr>
                <w:noProof/>
                <w:lang w:val="en-GB" w:eastAsia="en-GB"/>
              </w:rPr>
            </w:rPrChange>
          </w:rPr>
          <w:drawing>
            <wp:inline distT="0" distB="0" distL="0" distR="0" wp14:anchorId="2B8AB6A1" wp14:editId="7D6D405B">
              <wp:extent cx="3768868" cy="3096000"/>
              <wp:effectExtent l="0" t="0" r="3175" b="9525"/>
              <wp:docPr id="13" name="Picture 13" descr="E:\Draft for the paper\Pictures\Electron_density and electri field 1d graphs\Electron_density1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aft for the paper\Pictures\Electron_density and electri field 1d graphs\Electron_density1D.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8868" cy="3096000"/>
                      </a:xfrm>
                      <a:prstGeom prst="rect">
                        <a:avLst/>
                      </a:prstGeom>
                      <a:noFill/>
                      <a:ln>
                        <a:noFill/>
                      </a:ln>
                    </pic:spPr>
                  </pic:pic>
                </a:graphicData>
              </a:graphic>
            </wp:inline>
          </w:drawing>
        </w:r>
      </w:del>
    </w:p>
    <w:p w14:paraId="3DABC0A2" w14:textId="2C59B520" w:rsidR="00CD67DF" w:rsidRPr="00135C14" w:rsidDel="00435682" w:rsidRDefault="001E0E38" w:rsidP="002B2BD4">
      <w:pPr>
        <w:pStyle w:val="FigureCaption"/>
        <w:rPr>
          <w:del w:id="1631" w:author="Tahir Nisar [2]" w:date="2024-05-12T21:09:00Z"/>
          <w:highlight w:val="yellow"/>
          <w:rPrChange w:id="1632" w:author="Tahir Nisar [2]" w:date="2024-05-12T20:35:00Z">
            <w:rPr>
              <w:del w:id="1633" w:author="Tahir Nisar [2]" w:date="2024-05-12T21:09:00Z"/>
            </w:rPr>
          </w:rPrChange>
        </w:rPr>
      </w:pPr>
      <w:del w:id="1634" w:author="Tahir Nisar [2]" w:date="2024-05-12T21:09:00Z">
        <w:r w:rsidRPr="00135C14" w:rsidDel="00435682">
          <w:rPr>
            <w:b/>
            <w:highlight w:val="yellow"/>
            <w:rPrChange w:id="1635" w:author="Tahir Nisar [2]" w:date="2024-05-12T20:35:00Z">
              <w:rPr>
                <w:b/>
              </w:rPr>
            </w:rPrChange>
          </w:rPr>
          <w:delText xml:space="preserve">Figure </w:delText>
        </w:r>
        <w:r w:rsidRPr="00135C14" w:rsidDel="00435682">
          <w:rPr>
            <w:b/>
            <w:highlight w:val="yellow"/>
            <w:rPrChange w:id="1636" w:author="Tahir Nisar [2]" w:date="2024-05-12T20:35:00Z">
              <w:rPr>
                <w:b/>
              </w:rPr>
            </w:rPrChange>
          </w:rPr>
          <w:fldChar w:fldCharType="begin"/>
        </w:r>
        <w:r w:rsidRPr="00135C14" w:rsidDel="00435682">
          <w:rPr>
            <w:b/>
            <w:highlight w:val="yellow"/>
            <w:rPrChange w:id="1637" w:author="Tahir Nisar [2]" w:date="2024-05-12T20:35:00Z">
              <w:rPr>
                <w:b/>
              </w:rPr>
            </w:rPrChange>
          </w:rPr>
          <w:delInstrText xml:space="preserve"> SEQ Figure \* ARABIC </w:delInstrText>
        </w:r>
        <w:r w:rsidRPr="00135C14" w:rsidDel="00435682">
          <w:rPr>
            <w:b/>
            <w:highlight w:val="yellow"/>
            <w:rPrChange w:id="1638" w:author="Tahir Nisar [2]" w:date="2024-05-12T20:35:00Z">
              <w:rPr>
                <w:b/>
              </w:rPr>
            </w:rPrChange>
          </w:rPr>
          <w:fldChar w:fldCharType="separate"/>
        </w:r>
        <w:r w:rsidR="00EC1EA7" w:rsidRPr="00135C14" w:rsidDel="00435682">
          <w:rPr>
            <w:b/>
            <w:noProof/>
            <w:highlight w:val="yellow"/>
            <w:rPrChange w:id="1639" w:author="Tahir Nisar [2]" w:date="2024-05-12T20:35:00Z">
              <w:rPr>
                <w:b/>
                <w:noProof/>
              </w:rPr>
            </w:rPrChange>
          </w:rPr>
          <w:delText>9</w:delText>
        </w:r>
        <w:r w:rsidRPr="00135C14" w:rsidDel="00435682">
          <w:rPr>
            <w:b/>
            <w:highlight w:val="yellow"/>
            <w:rPrChange w:id="1640" w:author="Tahir Nisar [2]" w:date="2024-05-12T20:35:00Z">
              <w:rPr>
                <w:b/>
              </w:rPr>
            </w:rPrChange>
          </w:rPr>
          <w:fldChar w:fldCharType="end"/>
        </w:r>
        <w:r w:rsidR="00E966CD" w:rsidRPr="00135C14" w:rsidDel="00435682">
          <w:rPr>
            <w:b/>
            <w:highlight w:val="yellow"/>
            <w:rPrChange w:id="1641" w:author="Tahir Nisar [2]" w:date="2024-05-12T20:35:00Z">
              <w:rPr>
                <w:b/>
              </w:rPr>
            </w:rPrChange>
          </w:rPr>
          <w:delText>.</w:delText>
        </w:r>
        <w:r w:rsidR="00E966CD" w:rsidRPr="00135C14" w:rsidDel="00435682">
          <w:rPr>
            <w:highlight w:val="yellow"/>
            <w:rPrChange w:id="1642" w:author="Tahir Nisar [2]" w:date="2024-05-12T20:35:00Z">
              <w:rPr/>
            </w:rPrChange>
          </w:rPr>
          <w:delText xml:space="preserve"> Electron density </w:delText>
        </w:r>
        <w:r w:rsidR="00DC7898" w:rsidRPr="00135C14" w:rsidDel="00435682">
          <w:rPr>
            <w:highlight w:val="yellow"/>
            <w:rPrChange w:id="1643" w:author="Tahir Nisar [2]" w:date="2024-05-12T20:35:00Z">
              <w:rPr/>
            </w:rPrChange>
          </w:rPr>
          <w:delText>graph</w:delText>
        </w:r>
        <w:r w:rsidR="00077E05" w:rsidRPr="00135C14" w:rsidDel="00435682">
          <w:rPr>
            <w:highlight w:val="yellow"/>
            <w:rPrChange w:id="1644" w:author="Tahir Nisar [2]" w:date="2024-05-12T20:35:00Z">
              <w:rPr/>
            </w:rPrChange>
          </w:rPr>
          <w:delText xml:space="preserve"> </w:delText>
        </w:r>
        <w:r w:rsidR="00F541D1" w:rsidRPr="00135C14" w:rsidDel="00435682">
          <w:rPr>
            <w:highlight w:val="yellow"/>
            <w:rPrChange w:id="1645" w:author="Tahir Nisar [2]" w:date="2024-05-12T20:35:00Z">
              <w:rPr/>
            </w:rPrChange>
          </w:rPr>
          <w:delText xml:space="preserve">between the </w:delText>
        </w:r>
        <w:r w:rsidR="0006115F" w:rsidRPr="00135C14" w:rsidDel="00435682">
          <w:rPr>
            <w:highlight w:val="yellow"/>
            <w:rPrChange w:id="1646" w:author="Tahir Nisar [2]" w:date="2024-05-12T20:35:00Z">
              <w:rPr/>
            </w:rPrChange>
          </w:rPr>
          <w:delText xml:space="preserve">arc length and </w:delText>
        </w:r>
        <w:r w:rsidR="00215312" w:rsidRPr="00135C14" w:rsidDel="00435682">
          <w:rPr>
            <w:highlight w:val="yellow"/>
            <w:rPrChange w:id="1647" w:author="Tahir Nisar [2]" w:date="2024-05-12T20:35:00Z">
              <w:rPr/>
            </w:rPrChange>
          </w:rPr>
          <w:delText>electron density (</w:delText>
        </w:r>
        <w:r w:rsidR="007E3604" w:rsidRPr="00135C14" w:rsidDel="00435682">
          <w:rPr>
            <w:highlight w:val="yellow"/>
            <w:rPrChange w:id="1648" w:author="Tahir Nisar [2]" w:date="2024-05-12T20:35:00Z">
              <w:rPr/>
            </w:rPrChange>
          </w:rPr>
          <w:delText>1/m</w:delText>
        </w:r>
        <w:r w:rsidR="007E3604" w:rsidRPr="00135C14" w:rsidDel="00435682">
          <w:rPr>
            <w:highlight w:val="yellow"/>
            <w:vertAlign w:val="superscript"/>
            <w:rPrChange w:id="1649" w:author="Tahir Nisar [2]" w:date="2024-05-12T20:35:00Z">
              <w:rPr>
                <w:vertAlign w:val="superscript"/>
              </w:rPr>
            </w:rPrChange>
          </w:rPr>
          <w:delText>3</w:delText>
        </w:r>
        <w:r w:rsidR="00215312" w:rsidRPr="00135C14" w:rsidDel="00435682">
          <w:rPr>
            <w:highlight w:val="yellow"/>
            <w:rPrChange w:id="1650" w:author="Tahir Nisar [2]" w:date="2024-05-12T20:35:00Z">
              <w:rPr/>
            </w:rPrChange>
          </w:rPr>
          <w:delText>)</w:delText>
        </w:r>
        <w:r w:rsidR="009956CB" w:rsidRPr="00135C14" w:rsidDel="00435682">
          <w:rPr>
            <w:highlight w:val="yellow"/>
            <w:rPrChange w:id="1651" w:author="Tahir Nisar [2]" w:date="2024-05-12T20:35:00Z">
              <w:rPr/>
            </w:rPrChange>
          </w:rPr>
          <w:delText xml:space="preserve"> at</w:delText>
        </w:r>
        <w:r w:rsidR="00AF45FB" w:rsidRPr="00135C14" w:rsidDel="00435682">
          <w:rPr>
            <w:highlight w:val="yellow"/>
            <w:rPrChange w:id="1652" w:author="Tahir Nisar [2]" w:date="2024-05-12T20:35:00Z">
              <w:rPr/>
            </w:rPrChange>
          </w:rPr>
          <w:delText xml:space="preserve"> 0.3ns</w:delText>
        </w:r>
      </w:del>
    </w:p>
    <w:p w14:paraId="7819AB56" w14:textId="01B3A65C" w:rsidR="000A339C" w:rsidRPr="00135C14" w:rsidDel="00435682" w:rsidRDefault="000A339C">
      <w:pPr>
        <w:pStyle w:val="Text"/>
        <w:rPr>
          <w:del w:id="1653" w:author="Tahir Nisar [2]" w:date="2024-05-12T21:09:00Z"/>
          <w:highlight w:val="yellow"/>
          <w:rPrChange w:id="1654" w:author="Tahir Nisar [2]" w:date="2024-05-12T20:35:00Z">
            <w:rPr>
              <w:del w:id="1655" w:author="Tahir Nisar [2]" w:date="2024-05-12T21:09:00Z"/>
            </w:rPr>
          </w:rPrChange>
        </w:rPr>
      </w:pPr>
      <w:del w:id="1656" w:author="Tahir Nisar [2]" w:date="2024-05-12T21:09:00Z">
        <w:r w:rsidRPr="00135C14" w:rsidDel="00435682">
          <w:rPr>
            <w:highlight w:val="yellow"/>
            <w:rPrChange w:id="1657" w:author="Tahir Nisar [2]" w:date="2024-05-12T20:35:00Z">
              <w:rPr/>
            </w:rPrChange>
          </w:rPr>
          <w:delText xml:space="preserve">On the other hand, positive streamer discharge propagates in the direction of the electric field with positive ions concentrated on the streamer head </w:delText>
        </w:r>
        <w:r w:rsidRPr="00135C14" w:rsidDel="00435682">
          <w:rPr>
            <w:highlight w:val="yellow"/>
            <w:rPrChange w:id="1658" w:author="Tahir Nisar [2]" w:date="2024-05-12T20:35:00Z">
              <w:rPr/>
            </w:rPrChange>
          </w:rPr>
          <w:fldChar w:fldCharType="begin"/>
        </w:r>
        <w:r w:rsidR="005C3F8D" w:rsidRPr="00135C14" w:rsidDel="00435682">
          <w:rPr>
            <w:highlight w:val="yellow"/>
            <w:rPrChange w:id="1659"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sidRPr="00135C14" w:rsidDel="00435682">
          <w:rPr>
            <w:highlight w:val="yellow"/>
            <w:rPrChange w:id="1660" w:author="Tahir Nisar [2]" w:date="2024-05-12T20:35:00Z">
              <w:rPr/>
            </w:rPrChange>
          </w:rPr>
          <w:fldChar w:fldCharType="separate"/>
        </w:r>
        <w:r w:rsidR="005C3F8D" w:rsidRPr="00135C14" w:rsidDel="00435682">
          <w:rPr>
            <w:noProof/>
            <w:highlight w:val="yellow"/>
            <w:rPrChange w:id="1661" w:author="Tahir Nisar [2]" w:date="2024-05-12T20:35:00Z">
              <w:rPr>
                <w:noProof/>
              </w:rPr>
            </w:rPrChange>
          </w:rPr>
          <w:delText>[18]</w:delText>
        </w:r>
        <w:r w:rsidRPr="00135C14" w:rsidDel="00435682">
          <w:rPr>
            <w:highlight w:val="yellow"/>
            <w:rPrChange w:id="1662" w:author="Tahir Nisar [2]" w:date="2024-05-12T20:35:00Z">
              <w:rPr/>
            </w:rPrChange>
          </w:rPr>
          <w:fldChar w:fldCharType="end"/>
        </w:r>
        <w:r w:rsidRPr="00135C14" w:rsidDel="00435682">
          <w:rPr>
            <w:highlight w:val="yellow"/>
            <w:rPrChange w:id="1663" w:author="Tahir Nisar [2]" w:date="2024-05-12T20:35:00Z">
              <w:rPr/>
            </w:rPrChange>
          </w:rPr>
          <w:delText>. As a result, the secondary electron emission becomes less effective in positive streamer discharge as compared to negative streamer discharge. The secondary electron emission in a gas mixture occurs due to the Townsend ionization, and this emission is further converted into an avalanche process.</w:delText>
        </w:r>
        <w:r w:rsidR="00EF1A93" w:rsidRPr="00135C14" w:rsidDel="00435682">
          <w:rPr>
            <w:highlight w:val="yellow"/>
            <w:rPrChange w:id="1664" w:author="Tahir Nisar [2]" w:date="2024-05-12T20:35:00Z">
              <w:rPr/>
            </w:rPrChange>
          </w:rPr>
          <w:delText xml:space="preserve"> </w:delText>
        </w:r>
        <w:r w:rsidRPr="00135C14" w:rsidDel="00435682">
          <w:rPr>
            <w:highlight w:val="yellow"/>
            <w:rPrChange w:id="1665" w:author="Tahir Nisar [2]" w:date="2024-05-12T20:35:00Z">
              <w:rPr/>
            </w:rPrChange>
          </w:rPr>
          <w:delText xml:space="preserve">The complete discharge will occur in a gas mixture when the streamer reaches the ground electrode </w:delText>
        </w:r>
        <w:r w:rsidRPr="00135C14" w:rsidDel="00435682">
          <w:rPr>
            <w:highlight w:val="yellow"/>
            <w:rPrChange w:id="1666" w:author="Tahir Nisar [2]" w:date="2024-05-12T20:35:00Z">
              <w:rPr/>
            </w:rPrChange>
          </w:rPr>
          <w:fldChar w:fldCharType="begin"/>
        </w:r>
        <w:r w:rsidR="0084655C" w:rsidDel="00435682">
          <w:rPr>
            <w:highlight w:val="yellow"/>
          </w:rPr>
          <w:delInstrText xml:space="preserve"> ADDIN EN.CITE &lt;EndNote&gt;&lt;Cite&gt;&lt;Author&gt;Al-rawaf&lt;/Author&gt;&lt;Year&gt;2022&lt;/Year&gt;&lt;RecNum&gt;36&lt;/RecNum&gt;&lt;DisplayText&gt;[29]&lt;/DisplayText&gt;&lt;record&gt;&lt;rec-number&gt;36&lt;/rec-number&gt;&lt;foreign-keys&gt;&lt;key app="EN" db-id="r05xs095xr9rs7e0esa5sw55rz0ztxw9drz9" timestamp="1704627903"&gt;36&lt;/key&gt;&lt;/foreign-keys&gt;&lt;ref-type name="Conference Proceedings"&gt;10&lt;/ref-type&gt;&lt;contributors&gt;&lt;authors&gt;&lt;author&gt;Al-rawaf, Ali F&lt;/author&gt;&lt;author&gt;Khalaf, Thamir H&lt;/author&gt;&lt;/authors&gt;&lt;/contributors&gt;&lt;titles&gt;&lt;title&gt;Simulation of positive streamer discharges in transformer oil&lt;/title&gt;&lt;secondary-title&gt;Journal of Physics: Conference Series&lt;/secondary-title&gt;&lt;/titles&gt;&lt;pages&gt;012066&lt;/pages&gt;&lt;volume&gt;2322&lt;/volume&gt;&lt;number&gt;1&lt;/number&gt;&lt;dates&gt;&lt;year&gt;2022&lt;/year&gt;&lt;/dates&gt;&lt;publisher&gt;IOP Publishing&lt;/publisher&gt;&lt;isbn&gt;1742-6596&lt;/isbn&gt;&lt;urls&gt;&lt;/urls&gt;&lt;/record&gt;&lt;/Cite&gt;&lt;/EndNote&gt;</w:delInstrText>
        </w:r>
        <w:r w:rsidRPr="00135C14" w:rsidDel="00435682">
          <w:rPr>
            <w:highlight w:val="yellow"/>
            <w:rPrChange w:id="1667" w:author="Tahir Nisar [2]" w:date="2024-05-12T20:35:00Z">
              <w:rPr/>
            </w:rPrChange>
          </w:rPr>
          <w:fldChar w:fldCharType="separate"/>
        </w:r>
        <w:r w:rsidR="0084655C" w:rsidDel="00435682">
          <w:rPr>
            <w:noProof/>
            <w:highlight w:val="yellow"/>
          </w:rPr>
          <w:delText>[29]</w:delText>
        </w:r>
        <w:r w:rsidRPr="00135C14" w:rsidDel="00435682">
          <w:rPr>
            <w:highlight w:val="yellow"/>
            <w:rPrChange w:id="1668" w:author="Tahir Nisar [2]" w:date="2024-05-12T20:35:00Z">
              <w:rPr/>
            </w:rPrChange>
          </w:rPr>
          <w:fldChar w:fldCharType="end"/>
        </w:r>
        <w:r w:rsidRPr="00135C14" w:rsidDel="00435682">
          <w:rPr>
            <w:highlight w:val="yellow"/>
            <w:rPrChange w:id="1669" w:author="Tahir Nisar [2]" w:date="2024-05-12T20:35:00Z">
              <w:rPr/>
            </w:rPrChange>
          </w:rPr>
          <w:delText xml:space="preserve">. Also, the number of different collision reactions undergo during the streamer initiation and the electron avalanche formation. These include attachment, ionization, excitation, and elastic </w:delText>
        </w:r>
        <w:r w:rsidRPr="00135C14" w:rsidDel="00435682">
          <w:rPr>
            <w:highlight w:val="yellow"/>
            <w:rPrChange w:id="1670" w:author="Tahir Nisar [2]" w:date="2024-05-12T20:35:00Z">
              <w:rPr/>
            </w:rPrChange>
          </w:rPr>
          <w:fldChar w:fldCharType="begin"/>
        </w:r>
        <w:r w:rsidR="005C3F8D" w:rsidRPr="00135C14" w:rsidDel="00435682">
          <w:rPr>
            <w:highlight w:val="yellow"/>
            <w:rPrChange w:id="1671" w:author="Tahir Nisar [2]" w:date="2024-05-12T20:35:00Z">
              <w:rPr/>
            </w:rPrChange>
          </w:rPr>
          <w:delInstrText xml:space="preserve"> ADDIN EN.CITE &lt;EndNote&gt;&lt;Cite&gt;&lt;Author&gt;Zhang&lt;/Author&gt;&lt;Year&gt;2022&lt;/Year&gt;&lt;RecNum&gt;1&lt;/RecNum&gt;&lt;DisplayText&gt;[5, 12]&lt;/DisplayText&gt;&lt;record&gt;&lt;rec-number&gt;1&lt;/rec-number&gt;&lt;foreign-keys&gt;&lt;key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Nijdam&lt;/Author&gt;&lt;Year&gt;2020&lt;/Year&gt;&lt;RecNum&gt;28&lt;/RecNum&gt;&lt;record&gt;&lt;rec-number&gt;28&lt;/rec-number&gt;&lt;foreign-keys&gt;&lt;key app="EN" db-id="r05xs095xr9rs7e0esa5sw55rz0ztxw9drz9" timestamp="1704515809"&gt;28&lt;/key&gt;&lt;/foreign-keys&gt;&lt;ref-type name="Journal Article"&gt;17&lt;/ref-type&gt;&lt;contributors&gt;&lt;authors&gt;&lt;author&gt;Nijdam, Sander&lt;/author&gt;&lt;author&gt;Teunissen, Jannis&lt;/author&gt;&lt;author&gt;Ebert, Ute&lt;/author&gt;&lt;/authors&gt;&lt;/contributors&gt;&lt;titles&gt;&lt;title&gt;The physics of streamer discharge phenomena&lt;/title&gt;&lt;secondary-title&gt;Plasma Sources Science and Technology&lt;/secondary-title&gt;&lt;/titles&gt;&lt;periodical&gt;&lt;full-title&gt;Plasma sources science and technology&lt;/full-title&gt;&lt;/periodical&gt;&lt;pages&gt;103001&lt;/pages&gt;&lt;volume&gt;29&lt;/volume&gt;&lt;number&gt;10&lt;/number&gt;&lt;dates&gt;&lt;year&gt;2020&lt;/year&gt;&lt;/dates&gt;&lt;isbn&gt;0963-0252&lt;/isbn&gt;&lt;urls&gt;&lt;/urls&gt;&lt;/record&gt;&lt;/Cite&gt;&lt;/EndNote&gt;</w:delInstrText>
        </w:r>
        <w:r w:rsidRPr="00135C14" w:rsidDel="00435682">
          <w:rPr>
            <w:highlight w:val="yellow"/>
            <w:rPrChange w:id="1672" w:author="Tahir Nisar [2]" w:date="2024-05-12T20:35:00Z">
              <w:rPr/>
            </w:rPrChange>
          </w:rPr>
          <w:fldChar w:fldCharType="separate"/>
        </w:r>
        <w:r w:rsidR="005C3F8D" w:rsidRPr="00135C14" w:rsidDel="00435682">
          <w:rPr>
            <w:noProof/>
            <w:highlight w:val="yellow"/>
            <w:rPrChange w:id="1673" w:author="Tahir Nisar [2]" w:date="2024-05-12T20:35:00Z">
              <w:rPr>
                <w:noProof/>
              </w:rPr>
            </w:rPrChange>
          </w:rPr>
          <w:delText>[5, 12]</w:delText>
        </w:r>
        <w:r w:rsidRPr="00135C14" w:rsidDel="00435682">
          <w:rPr>
            <w:highlight w:val="yellow"/>
            <w:rPrChange w:id="1674" w:author="Tahir Nisar [2]" w:date="2024-05-12T20:35:00Z">
              <w:rPr/>
            </w:rPrChange>
          </w:rPr>
          <w:fldChar w:fldCharType="end"/>
        </w:r>
        <w:r w:rsidRPr="00135C14" w:rsidDel="00435682">
          <w:rPr>
            <w:highlight w:val="yellow"/>
            <w:rPrChange w:id="1675" w:author="Tahir Nisar [2]" w:date="2024-05-12T20:35:00Z">
              <w:rPr/>
            </w:rPrChange>
          </w:rPr>
          <w:delText xml:space="preserve">. The ionization and attachment reaction plays a vital role in the streamer initiation and avalanche formation. The increase in the number of electrons in a gas mixture is due to the electron-neutral molecule ionization reaction </w:delText>
        </w:r>
        <w:r w:rsidRPr="00135C14" w:rsidDel="00435682">
          <w:rPr>
            <w:highlight w:val="yellow"/>
            <w:rPrChange w:id="1676" w:author="Tahir Nisar [2]" w:date="2024-05-12T20:35:00Z">
              <w:rPr/>
            </w:rPrChange>
          </w:rPr>
          <w:fldChar w:fldCharType="begin"/>
        </w:r>
        <w:r w:rsidR="009231E1" w:rsidRPr="00135C14" w:rsidDel="00435682">
          <w:rPr>
            <w:highlight w:val="yellow"/>
            <w:rPrChange w:id="1677" w:author="Tahir Nisar [2]" w:date="2024-05-12T20:35:00Z">
              <w:rPr/>
            </w:rPrChange>
          </w:rPr>
          <w:delInstrText xml:space="preserve"> ADDIN EN.CITE &lt;EndNote&gt;&lt;Cite&gt;&lt;Author&gt;Zhang&lt;/Author&gt;&lt;Year&gt;2022&lt;/Year&gt;&lt;RecNum&gt;1&lt;/RecNum&gt;&lt;DisplayText&gt;[5]&lt;/DisplayText&gt;&lt;record&gt;&lt;rec-number&gt;1&lt;/rec-number&gt;&lt;foreign-keys&gt;&lt;key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EndNote&gt;</w:delInstrText>
        </w:r>
        <w:r w:rsidRPr="00135C14" w:rsidDel="00435682">
          <w:rPr>
            <w:highlight w:val="yellow"/>
            <w:rPrChange w:id="1678" w:author="Tahir Nisar [2]" w:date="2024-05-12T20:35:00Z">
              <w:rPr/>
            </w:rPrChange>
          </w:rPr>
          <w:fldChar w:fldCharType="separate"/>
        </w:r>
        <w:r w:rsidR="009231E1" w:rsidRPr="00135C14" w:rsidDel="00435682">
          <w:rPr>
            <w:noProof/>
            <w:highlight w:val="yellow"/>
            <w:rPrChange w:id="1679" w:author="Tahir Nisar [2]" w:date="2024-05-12T20:35:00Z">
              <w:rPr>
                <w:noProof/>
              </w:rPr>
            </w:rPrChange>
          </w:rPr>
          <w:delText>[5]</w:delText>
        </w:r>
        <w:r w:rsidRPr="00135C14" w:rsidDel="00435682">
          <w:rPr>
            <w:highlight w:val="yellow"/>
            <w:rPrChange w:id="1680" w:author="Tahir Nisar [2]" w:date="2024-05-12T20:35:00Z">
              <w:rPr/>
            </w:rPrChange>
          </w:rPr>
          <w:fldChar w:fldCharType="end"/>
        </w:r>
        <w:r w:rsidRPr="00135C14" w:rsidDel="00435682">
          <w:rPr>
            <w:highlight w:val="yellow"/>
            <w:rPrChange w:id="1681" w:author="Tahir Nisar [2]" w:date="2024-05-12T20:35:00Z">
              <w:rPr/>
            </w:rPrChange>
          </w:rPr>
          <w:delText xml:space="preserve">. </w:delText>
        </w:r>
        <w:r w:rsidR="00BA5318" w:rsidRPr="00135C14" w:rsidDel="00435682">
          <w:rPr>
            <w:highlight w:val="yellow"/>
            <w:rPrChange w:id="1682" w:author="Tahir Nisar [2]" w:date="2024-05-12T20:35:00Z">
              <w:rPr/>
            </w:rPrChange>
          </w:rPr>
          <w:delText>Similarly</w:delText>
        </w:r>
        <w:r w:rsidRPr="00135C14" w:rsidDel="00435682">
          <w:rPr>
            <w:highlight w:val="yellow"/>
            <w:rPrChange w:id="1683" w:author="Tahir Nisar [2]" w:date="2024-05-12T20:35:00Z">
              <w:rPr/>
            </w:rPrChange>
          </w:rPr>
          <w:delText>, the attachment reaction reduces the generated electrons. As the applied voltage is high enough to ionize the gas mixture, therefore the ionization coefficient is higher than the attachment coefficient and hence (α-</w:delText>
        </w:r>
        <w:r w:rsidRPr="00135C14" w:rsidDel="00435682">
          <w:rPr>
            <w:rStyle w:val="Emphasis"/>
            <w:highlight w:val="yellow"/>
            <w:rPrChange w:id="1684" w:author="Tahir Nisar [2]" w:date="2024-05-12T20:35:00Z">
              <w:rPr>
                <w:rStyle w:val="Emphasis"/>
              </w:rPr>
            </w:rPrChange>
          </w:rPr>
          <w:delText>η</w:delText>
        </w:r>
        <w:r w:rsidRPr="00135C14" w:rsidDel="00435682">
          <w:rPr>
            <w:highlight w:val="yellow"/>
            <w:rPrChange w:id="1685" w:author="Tahir Nisar [2]" w:date="2024-05-12T20:35:00Z">
              <w:rPr/>
            </w:rPrChange>
          </w:rPr>
          <w:delText xml:space="preserve">) &gt; 0. From the simulation results, it is observed that the negative streamer head is more pointed than the positive streamer head </w:delText>
        </w:r>
        <w:r w:rsidRPr="00135C14" w:rsidDel="00435682">
          <w:rPr>
            <w:highlight w:val="yellow"/>
            <w:rPrChange w:id="1686" w:author="Tahir Nisar [2]" w:date="2024-05-12T20:35:00Z">
              <w:rPr/>
            </w:rPrChange>
          </w:rPr>
          <w:fldChar w:fldCharType="begin"/>
        </w:r>
        <w:r w:rsidR="005C3F8D" w:rsidRPr="00135C14" w:rsidDel="00435682">
          <w:rPr>
            <w:highlight w:val="yellow"/>
            <w:rPrChange w:id="1687" w:author="Tahir Nisar [2]" w:date="2024-05-12T20:35:00Z">
              <w:rPr/>
            </w:rPrChange>
          </w:rPr>
          <w:delInstrText xml:space="preserve"> ADDIN EN.CITE &lt;EndNote&gt;&lt;Cite&gt;&lt;Author&gt;Li&lt;/Author&gt;&lt;Year&gt;2020&lt;/Year&gt;&lt;RecNum&gt;29&lt;/RecNum&gt;&lt;DisplayText&gt;[13]&lt;/DisplayText&gt;&lt;record&gt;&lt;rec-number&gt;29&lt;/rec-number&gt;&lt;foreign-keys&gt;&lt;key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EndNote&gt;</w:delInstrText>
        </w:r>
        <w:r w:rsidRPr="00135C14" w:rsidDel="00435682">
          <w:rPr>
            <w:highlight w:val="yellow"/>
            <w:rPrChange w:id="1688" w:author="Tahir Nisar [2]" w:date="2024-05-12T20:35:00Z">
              <w:rPr/>
            </w:rPrChange>
          </w:rPr>
          <w:fldChar w:fldCharType="separate"/>
        </w:r>
        <w:r w:rsidR="005C3F8D" w:rsidRPr="00135C14" w:rsidDel="00435682">
          <w:rPr>
            <w:noProof/>
            <w:highlight w:val="yellow"/>
            <w:rPrChange w:id="1689" w:author="Tahir Nisar [2]" w:date="2024-05-12T20:35:00Z">
              <w:rPr>
                <w:noProof/>
              </w:rPr>
            </w:rPrChange>
          </w:rPr>
          <w:delText>[13]</w:delText>
        </w:r>
        <w:r w:rsidRPr="00135C14" w:rsidDel="00435682">
          <w:rPr>
            <w:highlight w:val="yellow"/>
            <w:rPrChange w:id="1690" w:author="Tahir Nisar [2]" w:date="2024-05-12T20:35:00Z">
              <w:rPr/>
            </w:rPrChange>
          </w:rPr>
          <w:fldChar w:fldCharType="end"/>
        </w:r>
        <w:r w:rsidRPr="00135C14" w:rsidDel="00435682">
          <w:rPr>
            <w:highlight w:val="yellow"/>
            <w:rPrChange w:id="1691" w:author="Tahir Nisar [2]" w:date="2024-05-12T20:35:00Z">
              <w:rPr/>
            </w:rPrChange>
          </w:rPr>
          <w:delText>. Hence, the shape of streamer discharge propagation will influence the electron number density. As negative streamer head is equipped with electrons, due to this reason the streamer forms the needle structure and propagate in z direction as shown in figure 9. The electron density at 0.3ns for negative streamer discharge is 4.77×10</w:delText>
        </w:r>
        <w:r w:rsidRPr="00135C14" w:rsidDel="00435682">
          <w:rPr>
            <w:highlight w:val="yellow"/>
            <w:vertAlign w:val="superscript"/>
            <w:rPrChange w:id="1692" w:author="Tahir Nisar [2]" w:date="2024-05-12T20:35:00Z">
              <w:rPr>
                <w:vertAlign w:val="superscript"/>
              </w:rPr>
            </w:rPrChange>
          </w:rPr>
          <w:delText>20</w:delText>
        </w:r>
        <w:r w:rsidRPr="00135C14" w:rsidDel="00435682">
          <w:rPr>
            <w:highlight w:val="yellow"/>
            <w:rPrChange w:id="1693" w:author="Tahir Nisar [2]" w:date="2024-05-12T20:35:00Z">
              <w:rPr/>
            </w:rPrChange>
          </w:rPr>
          <w:delText>, while for positive streamer the value of electron density is 4.43×10</w:delText>
        </w:r>
        <w:r w:rsidRPr="00135C14" w:rsidDel="00435682">
          <w:rPr>
            <w:highlight w:val="yellow"/>
            <w:vertAlign w:val="superscript"/>
            <w:rPrChange w:id="1694" w:author="Tahir Nisar [2]" w:date="2024-05-12T20:35:00Z">
              <w:rPr>
                <w:vertAlign w:val="superscript"/>
              </w:rPr>
            </w:rPrChange>
          </w:rPr>
          <w:delText>20</w:delText>
        </w:r>
        <w:r w:rsidRPr="00135C14" w:rsidDel="00435682">
          <w:rPr>
            <w:highlight w:val="yellow"/>
            <w:rPrChange w:id="1695" w:author="Tahir Nisar [2]" w:date="2024-05-12T20:35:00Z">
              <w:rPr/>
            </w:rPrChange>
          </w:rPr>
          <w:delText>.</w:delText>
        </w:r>
      </w:del>
    </w:p>
    <w:p w14:paraId="1FF3DD49" w14:textId="20C0160F" w:rsidR="000A339C" w:rsidRPr="00135C14" w:rsidDel="00435682" w:rsidRDefault="000A339C" w:rsidP="000C070D">
      <w:pPr>
        <w:pStyle w:val="Figure"/>
        <w:rPr>
          <w:del w:id="1696" w:author="Tahir Nisar [2]" w:date="2024-05-12T21:09:00Z"/>
          <w:highlight w:val="yellow"/>
          <w:rPrChange w:id="1697" w:author="Tahir Nisar [2]" w:date="2024-05-12T20:35:00Z">
            <w:rPr>
              <w:del w:id="1698" w:author="Tahir Nisar [2]" w:date="2024-05-12T21:09:00Z"/>
            </w:rPr>
          </w:rPrChange>
        </w:rPr>
      </w:pPr>
      <w:del w:id="1699" w:author="Tahir Nisar [2]" w:date="2024-05-12T21:09:00Z">
        <w:r w:rsidRPr="00135C14" w:rsidDel="00435682">
          <w:rPr>
            <w:noProof/>
            <w:highlight w:val="yellow"/>
            <w:lang w:val="en-GB" w:eastAsia="en-GB"/>
            <w:rPrChange w:id="1700" w:author="Tahir Nisar [2]" w:date="2024-05-12T20:35:00Z">
              <w:rPr>
                <w:noProof/>
                <w:lang w:val="en-GB" w:eastAsia="en-GB"/>
              </w:rPr>
            </w:rPrChange>
          </w:rPr>
          <w:drawing>
            <wp:inline distT="0" distB="0" distL="0" distR="0" wp14:anchorId="25E21842" wp14:editId="2186B7FE">
              <wp:extent cx="3738530" cy="2952000"/>
              <wp:effectExtent l="0" t="0" r="0" b="1270"/>
              <wp:docPr id="20" name="Picture 5" descr="C:\Users\Tahir Nisar\Desktop\Draft for the paper\Pictures\Final images\Final images after 20th October 2023\Electron density at different 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hir Nisar\Desktop\Draft for the paper\Pictures\Final images\Final images after 20th October 2023\Electron density at different time.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8530" cy="2952000"/>
                      </a:xfrm>
                      <a:prstGeom prst="rect">
                        <a:avLst/>
                      </a:prstGeom>
                      <a:noFill/>
                      <a:ln>
                        <a:noFill/>
                      </a:ln>
                    </pic:spPr>
                  </pic:pic>
                </a:graphicData>
              </a:graphic>
            </wp:inline>
          </w:drawing>
        </w:r>
        <w:r w:rsidR="00EB7A11" w:rsidRPr="00135C14" w:rsidDel="00435682">
          <w:rPr>
            <w:highlight w:val="yellow"/>
            <w:rPrChange w:id="1701" w:author="Tahir Nisar [2]" w:date="2024-05-12T20:35:00Z">
              <w:rPr/>
            </w:rPrChange>
          </w:rPr>
          <w:delText xml:space="preserve"> </w:delText>
        </w:r>
      </w:del>
    </w:p>
    <w:p w14:paraId="697CEAF8" w14:textId="7FD7E67F" w:rsidR="000A339C" w:rsidRPr="00135C14" w:rsidDel="00435682" w:rsidRDefault="000A339C" w:rsidP="00FA65A4">
      <w:pPr>
        <w:pStyle w:val="FigureCaption"/>
        <w:rPr>
          <w:del w:id="1702" w:author="Tahir Nisar [2]" w:date="2024-05-12T21:09:00Z"/>
          <w:highlight w:val="yellow"/>
          <w:rPrChange w:id="1703" w:author="Tahir Nisar [2]" w:date="2024-05-12T20:35:00Z">
            <w:rPr>
              <w:del w:id="1704" w:author="Tahir Nisar [2]" w:date="2024-05-12T21:09:00Z"/>
            </w:rPr>
          </w:rPrChange>
        </w:rPr>
      </w:pPr>
      <w:del w:id="1705" w:author="Tahir Nisar [2]" w:date="2024-05-12T21:09:00Z">
        <w:r w:rsidRPr="00135C14" w:rsidDel="00435682">
          <w:rPr>
            <w:b/>
            <w:highlight w:val="yellow"/>
            <w:rPrChange w:id="1706" w:author="Tahir Nisar [2]" w:date="2024-05-12T20:35:00Z">
              <w:rPr>
                <w:b/>
              </w:rPr>
            </w:rPrChange>
          </w:rPr>
          <w:delText xml:space="preserve">Figure </w:delText>
        </w:r>
        <w:r w:rsidRPr="00135C14" w:rsidDel="00435682">
          <w:rPr>
            <w:b/>
            <w:highlight w:val="yellow"/>
            <w:rPrChange w:id="1707" w:author="Tahir Nisar [2]" w:date="2024-05-12T20:35:00Z">
              <w:rPr>
                <w:b/>
              </w:rPr>
            </w:rPrChange>
          </w:rPr>
          <w:fldChar w:fldCharType="begin"/>
        </w:r>
        <w:r w:rsidRPr="00135C14" w:rsidDel="00435682">
          <w:rPr>
            <w:b/>
            <w:highlight w:val="yellow"/>
            <w:rPrChange w:id="1708" w:author="Tahir Nisar [2]" w:date="2024-05-12T20:35:00Z">
              <w:rPr>
                <w:b/>
              </w:rPr>
            </w:rPrChange>
          </w:rPr>
          <w:delInstrText xml:space="preserve"> SEQ Figure \* ARABIC </w:delInstrText>
        </w:r>
        <w:r w:rsidRPr="00135C14" w:rsidDel="00435682">
          <w:rPr>
            <w:b/>
            <w:highlight w:val="yellow"/>
            <w:rPrChange w:id="1709" w:author="Tahir Nisar [2]" w:date="2024-05-12T20:35:00Z">
              <w:rPr>
                <w:b/>
              </w:rPr>
            </w:rPrChange>
          </w:rPr>
          <w:fldChar w:fldCharType="separate"/>
        </w:r>
        <w:r w:rsidR="00EC1EA7" w:rsidRPr="00135C14" w:rsidDel="00435682">
          <w:rPr>
            <w:b/>
            <w:noProof/>
            <w:highlight w:val="yellow"/>
            <w:rPrChange w:id="1710" w:author="Tahir Nisar [2]" w:date="2024-05-12T20:35:00Z">
              <w:rPr>
                <w:b/>
                <w:noProof/>
              </w:rPr>
            </w:rPrChange>
          </w:rPr>
          <w:delText>10</w:delText>
        </w:r>
        <w:r w:rsidRPr="00135C14" w:rsidDel="00435682">
          <w:rPr>
            <w:b/>
            <w:highlight w:val="yellow"/>
            <w:rPrChange w:id="1711" w:author="Tahir Nisar [2]" w:date="2024-05-12T20:35:00Z">
              <w:rPr>
                <w:b/>
              </w:rPr>
            </w:rPrChange>
          </w:rPr>
          <w:fldChar w:fldCharType="end"/>
        </w:r>
        <w:r w:rsidRPr="00135C14" w:rsidDel="00435682">
          <w:rPr>
            <w:b/>
            <w:highlight w:val="yellow"/>
            <w:rPrChange w:id="1712" w:author="Tahir Nisar [2]" w:date="2024-05-12T20:35:00Z">
              <w:rPr>
                <w:b/>
              </w:rPr>
            </w:rPrChange>
          </w:rPr>
          <w:delText>.</w:delText>
        </w:r>
        <w:r w:rsidRPr="00135C14" w:rsidDel="00435682">
          <w:rPr>
            <w:highlight w:val="yellow"/>
            <w:rPrChange w:id="1713" w:author="Tahir Nisar [2]" w:date="2024-05-12T20:35:00Z">
              <w:rPr/>
            </w:rPrChange>
          </w:rPr>
          <w:delText xml:space="preserve"> Electron density of positive and negative streamer discharge at different time (1/m3). (a,b,c) represents negative streamer discharge. (d,e,f) represents positive streamer </w:delText>
        </w:r>
        <w:commentRangeStart w:id="1714"/>
        <w:r w:rsidRPr="00135C14" w:rsidDel="00435682">
          <w:rPr>
            <w:highlight w:val="yellow"/>
            <w:rPrChange w:id="1715" w:author="Tahir Nisar [2]" w:date="2024-05-12T20:35:00Z">
              <w:rPr/>
            </w:rPrChange>
          </w:rPr>
          <w:delText>discharge</w:delText>
        </w:r>
        <w:commentRangeEnd w:id="1714"/>
        <w:r w:rsidR="00C565BA" w:rsidRPr="00135C14" w:rsidDel="00435682">
          <w:rPr>
            <w:rStyle w:val="CommentReference"/>
            <w:highlight w:val="yellow"/>
            <w:rPrChange w:id="1716" w:author="Tahir Nisar [2]" w:date="2024-05-12T20:35:00Z">
              <w:rPr>
                <w:rStyle w:val="CommentReference"/>
              </w:rPr>
            </w:rPrChange>
          </w:rPr>
          <w:commentReference w:id="1714"/>
        </w:r>
        <w:r w:rsidRPr="00135C14" w:rsidDel="00435682">
          <w:rPr>
            <w:highlight w:val="yellow"/>
            <w:rPrChange w:id="1717" w:author="Tahir Nisar [2]" w:date="2024-05-12T20:35:00Z">
              <w:rPr/>
            </w:rPrChange>
          </w:rPr>
          <w:delText>.</w:delText>
        </w:r>
      </w:del>
    </w:p>
    <w:p w14:paraId="329ED565" w14:textId="6E672139" w:rsidR="005D6AAC" w:rsidRPr="00135C14" w:rsidDel="00435682" w:rsidRDefault="0090085A">
      <w:pPr>
        <w:pStyle w:val="Text"/>
        <w:rPr>
          <w:del w:id="1718" w:author="Tahir Nisar [2]" w:date="2024-05-12T21:09:00Z"/>
          <w:highlight w:val="yellow"/>
          <w:rPrChange w:id="1719" w:author="Tahir Nisar [2]" w:date="2024-05-12T20:35:00Z">
            <w:rPr>
              <w:del w:id="1720" w:author="Tahir Nisar [2]" w:date="2024-05-12T21:09:00Z"/>
            </w:rPr>
          </w:rPrChange>
        </w:rPr>
      </w:pPr>
      <w:del w:id="1721" w:author="Tahir Nisar [2]" w:date="2024-05-12T21:09:00Z">
        <w:r w:rsidRPr="00135C14" w:rsidDel="00435682">
          <w:rPr>
            <w:highlight w:val="yellow"/>
            <w:rPrChange w:id="1722" w:author="Tahir Nisar [2]" w:date="2024-05-12T20:35:00Z">
              <w:rPr/>
            </w:rPrChange>
          </w:rPr>
          <w:delText xml:space="preserve">The negative and positive streamer discharge electric field graph has shown in figure 11. From the figure below the maximum electric field peak in positive streamer discharge corresponds to the maximum electron density. The electric field in negative streamer discharge shows the maximum value in beginning of the arc length and then decreases respectively. The negative streamer discharge propagates in the opposite direction of the electric field. Therefore, during the propagation the electric field in the negative streamer channel travels against the propagation till the discharge completes the path from rod to plane electrode. </w:delText>
        </w:r>
        <w:r w:rsidR="000A339C" w:rsidRPr="00135C14" w:rsidDel="00435682">
          <w:rPr>
            <w:highlight w:val="yellow"/>
            <w:rPrChange w:id="1723" w:author="Tahir Nisar [2]" w:date="2024-05-12T20:35:00Z">
              <w:rPr/>
            </w:rPrChange>
          </w:rPr>
          <w:delText>The figure 1</w:delText>
        </w:r>
        <w:r w:rsidR="00726C6A" w:rsidRPr="00135C14" w:rsidDel="00435682">
          <w:rPr>
            <w:highlight w:val="yellow"/>
            <w:rPrChange w:id="1724" w:author="Tahir Nisar [2]" w:date="2024-05-12T20:35:00Z">
              <w:rPr/>
            </w:rPrChange>
          </w:rPr>
          <w:delText>2</w:delText>
        </w:r>
        <w:r w:rsidR="000A339C" w:rsidRPr="00135C14" w:rsidDel="00435682">
          <w:rPr>
            <w:highlight w:val="yellow"/>
            <w:rPrChange w:id="1725" w:author="Tahir Nisar [2]" w:date="2024-05-12T20:35:00Z">
              <w:rPr/>
            </w:rPrChange>
          </w:rPr>
          <w:delText xml:space="preserve"> demonstrates the electric field distribution of streamer discharge over various time spans. Figure 1</w:delText>
        </w:r>
        <w:r w:rsidR="00FC0E8B" w:rsidRPr="00135C14" w:rsidDel="00435682">
          <w:rPr>
            <w:highlight w:val="yellow"/>
            <w:rPrChange w:id="1726" w:author="Tahir Nisar [2]" w:date="2024-05-12T20:35:00Z">
              <w:rPr/>
            </w:rPrChange>
          </w:rPr>
          <w:delText>2</w:delText>
        </w:r>
        <w:r w:rsidR="000A339C" w:rsidRPr="00135C14" w:rsidDel="00435682">
          <w:rPr>
            <w:highlight w:val="yellow"/>
            <w:rPrChange w:id="1727" w:author="Tahir Nisar [2]" w:date="2024-05-12T20:35:00Z">
              <w:rPr/>
            </w:rPrChange>
          </w:rPr>
          <w:delText xml:space="preserve"> shows that the electric field follows the same trend as the electron density, i.e., the electric field in negative streamer discharge is greater than in positive streamer discharge </w:delText>
        </w:r>
        <w:r w:rsidR="000A339C" w:rsidRPr="00135C14" w:rsidDel="00435682">
          <w:rPr>
            <w:highlight w:val="yellow"/>
            <w:rPrChange w:id="1728" w:author="Tahir Nisar [2]" w:date="2024-05-12T20:35:00Z">
              <w:rPr/>
            </w:rPrChange>
          </w:rPr>
          <w:fldChar w:fldCharType="begin"/>
        </w:r>
        <w:r w:rsidR="0084655C" w:rsidDel="00435682">
          <w:rPr>
            <w:highlight w:val="yellow"/>
          </w:rPr>
          <w:delInstrText xml:space="preserve"> ADDIN EN.CITE &lt;EndNote&gt;&lt;Cite&gt;&lt;Author&gt;Jánský&lt;/Author&gt;&lt;Year&gt;2021&lt;/Year&gt;&lt;RecNum&gt;39&lt;/RecNum&gt;&lt;DisplayText&gt;[30]&lt;/DisplayText&gt;&lt;record&gt;&lt;rec-number&gt;39&lt;/rec-number&gt;&lt;foreign-keys&gt;&lt;key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delInstrText>
        </w:r>
        <w:r w:rsidR="000A339C" w:rsidRPr="00135C14" w:rsidDel="00435682">
          <w:rPr>
            <w:highlight w:val="yellow"/>
            <w:rPrChange w:id="1729" w:author="Tahir Nisar [2]" w:date="2024-05-12T20:35:00Z">
              <w:rPr/>
            </w:rPrChange>
          </w:rPr>
          <w:fldChar w:fldCharType="separate"/>
        </w:r>
        <w:r w:rsidR="0084655C" w:rsidDel="00435682">
          <w:rPr>
            <w:noProof/>
            <w:highlight w:val="yellow"/>
          </w:rPr>
          <w:delText>[30]</w:delText>
        </w:r>
        <w:r w:rsidR="000A339C" w:rsidRPr="00135C14" w:rsidDel="00435682">
          <w:rPr>
            <w:highlight w:val="yellow"/>
            <w:rPrChange w:id="1730" w:author="Tahir Nisar [2]" w:date="2024-05-12T20:35:00Z">
              <w:rPr/>
            </w:rPrChange>
          </w:rPr>
          <w:fldChar w:fldCharType="end"/>
        </w:r>
        <w:r w:rsidR="000A339C" w:rsidRPr="00135C14" w:rsidDel="00435682">
          <w:rPr>
            <w:highlight w:val="yellow"/>
            <w:rPrChange w:id="1731" w:author="Tahir Nisar [2]" w:date="2024-05-12T20:35:00Z">
              <w:rPr/>
            </w:rPrChange>
          </w:rPr>
          <w:delText xml:space="preserve">. Higher the electric field value in negative streamer discharge indicates that the space charge produced has a greater influence on the electric field </w:delText>
        </w:r>
        <w:r w:rsidR="000A339C" w:rsidRPr="00135C14" w:rsidDel="00435682">
          <w:rPr>
            <w:highlight w:val="yellow"/>
            <w:rPrChange w:id="1732" w:author="Tahir Nisar [2]" w:date="2024-05-12T20:35:00Z">
              <w:rPr/>
            </w:rPrChange>
          </w:rPr>
          <w:fldChar w:fldCharType="begin"/>
        </w:r>
        <w:r w:rsidR="0084655C" w:rsidDel="00435682">
          <w:rPr>
            <w:highlight w:val="yellow"/>
          </w:rPr>
          <w:delInstrText xml:space="preserve"> ADDIN EN.CITE &lt;EndNote&gt;&lt;Cite&gt;&lt;Author&gt;Jánský&lt;/Author&gt;&lt;Year&gt;2021&lt;/Year&gt;&lt;RecNum&gt;39&lt;/RecNum&gt;&lt;DisplayText&gt;[30]&lt;/DisplayText&gt;&lt;record&gt;&lt;rec-number&gt;39&lt;/rec-number&gt;&lt;foreign-keys&gt;&lt;key app="EN" db-id="r05xs095xr9rs7e0esa5sw55rz0ztxw9drz9" timestamp="1704628248"&gt;39&lt;/key&gt;&lt;/foreign-keys&gt;&lt;ref-type name="Journal Article"&gt;17&lt;/ref-type&gt;&lt;contributors&gt;&lt;authors&gt;&lt;author&gt;Jánský, Jaroslav&lt;/author&gt;&lt;author&gt;Bessiéres, Delphine&lt;/author&gt;&lt;author&gt;Brandenburg, Ronny&lt;/author&gt;&lt;author&gt;Paillol, Jean&lt;/author&gt;&lt;author&gt;Hoder, Tomáš&lt;/author&gt;&lt;/authors&gt;&lt;/contributors&gt;&lt;titles&gt;&lt;title&gt;Electric field development in positive and negative streamers on dielectric surface&lt;/title&gt;&lt;secondary-title&gt;Plasma Sources Science and Technology&lt;/secondary-title&gt;&lt;/titles&gt;&lt;periodical&gt;&lt;full-title&gt;Plasma sources science and technology&lt;/full-title&gt;&lt;/periodical&gt;&lt;pages&gt;105008&lt;/pages&gt;&lt;volume&gt;30&lt;/volume&gt;&lt;number&gt;10&lt;/number&gt;&lt;dates&gt;&lt;year&gt;2021&lt;/year&gt;&lt;/dates&gt;&lt;isbn&gt;0963-0252&lt;/isbn&gt;&lt;urls&gt;&lt;/urls&gt;&lt;/record&gt;&lt;/Cite&gt;&lt;/EndNote&gt;</w:delInstrText>
        </w:r>
        <w:r w:rsidR="000A339C" w:rsidRPr="00135C14" w:rsidDel="00435682">
          <w:rPr>
            <w:highlight w:val="yellow"/>
            <w:rPrChange w:id="1733" w:author="Tahir Nisar [2]" w:date="2024-05-12T20:35:00Z">
              <w:rPr/>
            </w:rPrChange>
          </w:rPr>
          <w:fldChar w:fldCharType="separate"/>
        </w:r>
        <w:r w:rsidR="0084655C" w:rsidDel="00435682">
          <w:rPr>
            <w:noProof/>
            <w:highlight w:val="yellow"/>
          </w:rPr>
          <w:delText>[30]</w:delText>
        </w:r>
        <w:r w:rsidR="000A339C" w:rsidRPr="00135C14" w:rsidDel="00435682">
          <w:rPr>
            <w:highlight w:val="yellow"/>
            <w:rPrChange w:id="1734" w:author="Tahir Nisar [2]" w:date="2024-05-12T20:35:00Z">
              <w:rPr/>
            </w:rPrChange>
          </w:rPr>
          <w:fldChar w:fldCharType="end"/>
        </w:r>
        <w:r w:rsidR="000A339C" w:rsidRPr="00135C14" w:rsidDel="00435682">
          <w:rPr>
            <w:highlight w:val="yellow"/>
            <w:rPrChange w:id="1735" w:author="Tahir Nisar [2]" w:date="2024-05-12T20:35:00Z">
              <w:rPr/>
            </w:rPrChange>
          </w:rPr>
          <w:delText xml:space="preserve">. As in negative streamer discharge, the head is mainly formed by electrons, and these electrons significantly distort the electric field  near the streamer head </w:delText>
        </w:r>
        <w:r w:rsidR="000A339C" w:rsidRPr="00135C14" w:rsidDel="00435682">
          <w:rPr>
            <w:highlight w:val="yellow"/>
            <w:rPrChange w:id="1736" w:author="Tahir Nisar [2]" w:date="2024-05-12T20:35:00Z">
              <w:rPr/>
            </w:rPrChange>
          </w:rPr>
          <w:fldChar w:fldCharType="begin"/>
        </w:r>
        <w:r w:rsidR="005C3F8D" w:rsidRPr="00135C14" w:rsidDel="00435682">
          <w:rPr>
            <w:highlight w:val="yellow"/>
            <w:rPrChange w:id="1737"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sidR="000A339C" w:rsidRPr="00135C14" w:rsidDel="00435682">
          <w:rPr>
            <w:highlight w:val="yellow"/>
            <w:rPrChange w:id="1738" w:author="Tahir Nisar [2]" w:date="2024-05-12T20:35:00Z">
              <w:rPr/>
            </w:rPrChange>
          </w:rPr>
          <w:fldChar w:fldCharType="separate"/>
        </w:r>
        <w:r w:rsidR="005C3F8D" w:rsidRPr="00135C14" w:rsidDel="00435682">
          <w:rPr>
            <w:noProof/>
            <w:highlight w:val="yellow"/>
            <w:rPrChange w:id="1739" w:author="Tahir Nisar [2]" w:date="2024-05-12T20:35:00Z">
              <w:rPr>
                <w:noProof/>
              </w:rPr>
            </w:rPrChange>
          </w:rPr>
          <w:delText>[18]</w:delText>
        </w:r>
        <w:r w:rsidR="000A339C" w:rsidRPr="00135C14" w:rsidDel="00435682">
          <w:rPr>
            <w:highlight w:val="yellow"/>
            <w:rPrChange w:id="1740" w:author="Tahir Nisar [2]" w:date="2024-05-12T20:35:00Z">
              <w:rPr/>
            </w:rPrChange>
          </w:rPr>
          <w:fldChar w:fldCharType="end"/>
        </w:r>
        <w:r w:rsidR="000A339C" w:rsidRPr="00135C14" w:rsidDel="00435682">
          <w:rPr>
            <w:highlight w:val="yellow"/>
            <w:rPrChange w:id="1741" w:author="Tahir Nisar [2]" w:date="2024-05-12T20:35:00Z">
              <w:rPr/>
            </w:rPrChange>
          </w:rPr>
          <w:delText xml:space="preserve">. In positive streamer discharge, the streamer head is mainly formed by positive ions, and the relevant speed of positive ions is lower than that of the electrons </w:delText>
        </w:r>
        <w:r w:rsidR="000A339C" w:rsidRPr="00135C14" w:rsidDel="00435682">
          <w:rPr>
            <w:highlight w:val="yellow"/>
            <w:rPrChange w:id="1742" w:author="Tahir Nisar [2]" w:date="2024-05-12T20:35:00Z">
              <w:rPr/>
            </w:rPrChange>
          </w:rPr>
          <w:fldChar w:fldCharType="begin"/>
        </w:r>
        <w:r w:rsidR="005C3F8D" w:rsidRPr="00135C14" w:rsidDel="00435682">
          <w:rPr>
            <w:highlight w:val="yellow"/>
            <w:rPrChange w:id="1743" w:author="Tahir Nisar [2]" w:date="2024-05-12T20:35:00Z">
              <w:rPr/>
            </w:rPrChange>
          </w:rPr>
          <w:delInstrText xml:space="preserve"> ADDIN EN.CITE &lt;EndNote&gt;&lt;Cite&gt;&lt;Author&gt;Francisco&lt;/Author&gt;&lt;Year&gt;2021&lt;/Year&gt;&lt;RecNum&gt;35&lt;/RecNum&gt;&lt;DisplayText&gt;[18]&lt;/DisplayText&gt;&lt;record&gt;&lt;rec-number&gt;35&lt;/rec-number&gt;&lt;foreign-keys&gt;&lt;key app="EN" db-id="r05xs095xr9rs7e0esa5sw55rz0ztxw9drz9" timestamp="1704627669"&gt;35&lt;/key&gt;&lt;/foreign-keys&gt;&lt;ref-type name="Journal Article"&gt;17&lt;/ref-type&gt;&lt;contributors&gt;&lt;authors&gt;&lt;author&gt;Francisco, Hani&lt;/author&gt;&lt;author&gt;Bagheri, Behnaz&lt;/author&gt;&lt;author&gt;Ebert, Ute&lt;/author&gt;&lt;/authors&gt;&lt;/contributors&gt;&lt;titles&gt;&lt;title&gt;Electrically isolated propagating streamer heads formed by strong electron attachment&lt;/title&gt;&lt;secondary-title&gt;Plasma Sources Science and Technology&lt;/secondary-title&gt;&lt;/titles&gt;&lt;periodical&gt;&lt;full-title&gt;Plasma sources science and technology&lt;/full-title&gt;&lt;/periodical&gt;&lt;pages&gt;025006&lt;/pages&gt;&lt;volume&gt;30&lt;/volume&gt;&lt;number&gt;2&lt;/number&gt;&lt;dates&gt;&lt;year&gt;2021&lt;/year&gt;&lt;/dates&gt;&lt;isbn&gt;0963-0252&lt;/isbn&gt;&lt;urls&gt;&lt;/urls&gt;&lt;/record&gt;&lt;/Cite&gt;&lt;/EndNote&gt;</w:delInstrText>
        </w:r>
        <w:r w:rsidR="000A339C" w:rsidRPr="00135C14" w:rsidDel="00435682">
          <w:rPr>
            <w:highlight w:val="yellow"/>
            <w:rPrChange w:id="1744" w:author="Tahir Nisar [2]" w:date="2024-05-12T20:35:00Z">
              <w:rPr/>
            </w:rPrChange>
          </w:rPr>
          <w:fldChar w:fldCharType="separate"/>
        </w:r>
        <w:r w:rsidR="005C3F8D" w:rsidRPr="00135C14" w:rsidDel="00435682">
          <w:rPr>
            <w:noProof/>
            <w:highlight w:val="yellow"/>
            <w:rPrChange w:id="1745" w:author="Tahir Nisar [2]" w:date="2024-05-12T20:35:00Z">
              <w:rPr>
                <w:noProof/>
              </w:rPr>
            </w:rPrChange>
          </w:rPr>
          <w:delText>[18]</w:delText>
        </w:r>
        <w:r w:rsidR="000A339C" w:rsidRPr="00135C14" w:rsidDel="00435682">
          <w:rPr>
            <w:highlight w:val="yellow"/>
            <w:rPrChange w:id="1746" w:author="Tahir Nisar [2]" w:date="2024-05-12T20:35:00Z">
              <w:rPr/>
            </w:rPrChange>
          </w:rPr>
          <w:fldChar w:fldCharType="end"/>
        </w:r>
        <w:r w:rsidR="000A339C" w:rsidRPr="00135C14" w:rsidDel="00435682">
          <w:rPr>
            <w:highlight w:val="yellow"/>
            <w:rPrChange w:id="1747" w:author="Tahir Nisar [2]" w:date="2024-05-12T20:35:00Z">
              <w:rPr/>
            </w:rPrChange>
          </w:rPr>
          <w:delText>. Due to lower relevant speed as compared to electrons, the electron density is lower in positive streamer discharge. Therefore, the electric field at the tip of the streamer discharge will be reduced, as illustrated in figure 10. The electric field value for negative streamer discharge at 0.3ns is 6.13×10</w:delText>
        </w:r>
        <w:r w:rsidR="000A339C" w:rsidRPr="00135C14" w:rsidDel="00435682">
          <w:rPr>
            <w:highlight w:val="yellow"/>
            <w:vertAlign w:val="superscript"/>
            <w:rPrChange w:id="1748" w:author="Tahir Nisar [2]" w:date="2024-05-12T20:35:00Z">
              <w:rPr>
                <w:vertAlign w:val="superscript"/>
              </w:rPr>
            </w:rPrChange>
          </w:rPr>
          <w:delText>6</w:delText>
        </w:r>
        <w:r w:rsidR="000A339C" w:rsidRPr="00135C14" w:rsidDel="00435682">
          <w:rPr>
            <w:highlight w:val="yellow"/>
            <w:rPrChange w:id="1749" w:author="Tahir Nisar [2]" w:date="2024-05-12T20:35:00Z">
              <w:rPr/>
            </w:rPrChange>
          </w:rPr>
          <w:delText>, whereas for positive streamer discharge, the electric field value is 3.31×10</w:delText>
        </w:r>
        <w:r w:rsidR="000A339C" w:rsidRPr="00135C14" w:rsidDel="00435682">
          <w:rPr>
            <w:highlight w:val="yellow"/>
            <w:vertAlign w:val="superscript"/>
            <w:rPrChange w:id="1750" w:author="Tahir Nisar [2]" w:date="2024-05-12T20:35:00Z">
              <w:rPr>
                <w:vertAlign w:val="superscript"/>
              </w:rPr>
            </w:rPrChange>
          </w:rPr>
          <w:delText>6</w:delText>
        </w:r>
        <w:r w:rsidR="000A339C" w:rsidRPr="00135C14" w:rsidDel="00435682">
          <w:rPr>
            <w:highlight w:val="yellow"/>
            <w:rPrChange w:id="1751" w:author="Tahir Nisar [2]" w:date="2024-05-12T20:35:00Z">
              <w:rPr/>
            </w:rPrChange>
          </w:rPr>
          <w:delText>.</w:delText>
        </w:r>
        <w:r w:rsidR="00404E64" w:rsidRPr="00135C14" w:rsidDel="00435682">
          <w:rPr>
            <w:highlight w:val="yellow"/>
            <w:rPrChange w:id="1752" w:author="Tahir Nisar [2]" w:date="2024-05-12T20:35:00Z">
              <w:rPr/>
            </w:rPrChange>
          </w:rPr>
          <w:delText xml:space="preserve"> </w:delText>
        </w:r>
      </w:del>
    </w:p>
    <w:p w14:paraId="03716541" w14:textId="126AEEB6" w:rsidR="0088102C" w:rsidRPr="00135C14" w:rsidDel="00435682" w:rsidRDefault="005B0CCC" w:rsidP="002B2BD4">
      <w:pPr>
        <w:pStyle w:val="Figure"/>
        <w:keepNext/>
        <w:rPr>
          <w:del w:id="1753" w:author="Tahir Nisar [2]" w:date="2024-05-12T21:09:00Z"/>
          <w:highlight w:val="yellow"/>
          <w:rPrChange w:id="1754" w:author="Tahir Nisar [2]" w:date="2024-05-12T20:35:00Z">
            <w:rPr>
              <w:del w:id="1755" w:author="Tahir Nisar [2]" w:date="2024-05-12T21:09:00Z"/>
            </w:rPr>
          </w:rPrChange>
        </w:rPr>
      </w:pPr>
      <w:del w:id="1756" w:author="Tahir Nisar [2]" w:date="2024-05-12T21:09:00Z">
        <w:r w:rsidRPr="00135C14" w:rsidDel="00435682">
          <w:rPr>
            <w:noProof/>
            <w:highlight w:val="yellow"/>
            <w:lang w:val="en-GB" w:eastAsia="en-GB"/>
            <w:rPrChange w:id="1757" w:author="Tahir Nisar [2]" w:date="2024-05-12T20:35:00Z">
              <w:rPr>
                <w:noProof/>
                <w:lang w:val="en-GB" w:eastAsia="en-GB"/>
              </w:rPr>
            </w:rPrChange>
          </w:rPr>
          <w:drawing>
            <wp:inline distT="0" distB="0" distL="0" distR="0" wp14:anchorId="45D43087" wp14:editId="6BE19A9F">
              <wp:extent cx="3131374" cy="2628000"/>
              <wp:effectExtent l="0" t="0" r="0" b="1270"/>
              <wp:docPr id="15" name="Picture 15" descr="E:\Draft for the paper\Pictures\Electron_density and electri field 1d graphs\Electric_field1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aft for the paper\Pictures\Electron_density and electri field 1d graphs\Electric_field1D.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1374" cy="2628000"/>
                      </a:xfrm>
                      <a:prstGeom prst="rect">
                        <a:avLst/>
                      </a:prstGeom>
                      <a:noFill/>
                      <a:ln>
                        <a:noFill/>
                      </a:ln>
                    </pic:spPr>
                  </pic:pic>
                </a:graphicData>
              </a:graphic>
            </wp:inline>
          </w:drawing>
        </w:r>
      </w:del>
    </w:p>
    <w:p w14:paraId="30462217" w14:textId="49C251C0" w:rsidR="0088102C" w:rsidRPr="00135C14" w:rsidDel="00435682" w:rsidRDefault="0088102C" w:rsidP="002B2BD4">
      <w:pPr>
        <w:pStyle w:val="FigureCaption"/>
        <w:rPr>
          <w:del w:id="1758" w:author="Tahir Nisar [2]" w:date="2024-05-12T21:09:00Z"/>
          <w:highlight w:val="yellow"/>
          <w:rPrChange w:id="1759" w:author="Tahir Nisar [2]" w:date="2024-05-12T20:35:00Z">
            <w:rPr>
              <w:del w:id="1760" w:author="Tahir Nisar [2]" w:date="2024-05-12T21:09:00Z"/>
            </w:rPr>
          </w:rPrChange>
        </w:rPr>
      </w:pPr>
      <w:del w:id="1761" w:author="Tahir Nisar [2]" w:date="2024-05-12T21:09:00Z">
        <w:r w:rsidRPr="00135C14" w:rsidDel="00435682">
          <w:rPr>
            <w:b/>
            <w:highlight w:val="yellow"/>
            <w:rPrChange w:id="1762" w:author="Tahir Nisar [2]" w:date="2024-05-12T20:35:00Z">
              <w:rPr>
                <w:b/>
              </w:rPr>
            </w:rPrChange>
          </w:rPr>
          <w:delText xml:space="preserve">Figure </w:delText>
        </w:r>
        <w:r w:rsidRPr="00135C14" w:rsidDel="00435682">
          <w:rPr>
            <w:b/>
            <w:highlight w:val="yellow"/>
            <w:rPrChange w:id="1763" w:author="Tahir Nisar [2]" w:date="2024-05-12T20:35:00Z">
              <w:rPr>
                <w:b/>
              </w:rPr>
            </w:rPrChange>
          </w:rPr>
          <w:fldChar w:fldCharType="begin"/>
        </w:r>
        <w:r w:rsidRPr="00135C14" w:rsidDel="00435682">
          <w:rPr>
            <w:b/>
            <w:highlight w:val="yellow"/>
            <w:rPrChange w:id="1764" w:author="Tahir Nisar [2]" w:date="2024-05-12T20:35:00Z">
              <w:rPr>
                <w:b/>
              </w:rPr>
            </w:rPrChange>
          </w:rPr>
          <w:delInstrText xml:space="preserve"> SEQ Figure \* ARABIC </w:delInstrText>
        </w:r>
        <w:r w:rsidRPr="00135C14" w:rsidDel="00435682">
          <w:rPr>
            <w:b/>
            <w:highlight w:val="yellow"/>
            <w:rPrChange w:id="1765" w:author="Tahir Nisar [2]" w:date="2024-05-12T20:35:00Z">
              <w:rPr>
                <w:b/>
              </w:rPr>
            </w:rPrChange>
          </w:rPr>
          <w:fldChar w:fldCharType="separate"/>
        </w:r>
        <w:r w:rsidR="00EC1EA7" w:rsidRPr="00135C14" w:rsidDel="00435682">
          <w:rPr>
            <w:b/>
            <w:noProof/>
            <w:highlight w:val="yellow"/>
            <w:rPrChange w:id="1766" w:author="Tahir Nisar [2]" w:date="2024-05-12T20:35:00Z">
              <w:rPr>
                <w:b/>
                <w:noProof/>
              </w:rPr>
            </w:rPrChange>
          </w:rPr>
          <w:delText>11</w:delText>
        </w:r>
        <w:r w:rsidRPr="00135C14" w:rsidDel="00435682">
          <w:rPr>
            <w:b/>
            <w:highlight w:val="yellow"/>
            <w:rPrChange w:id="1767" w:author="Tahir Nisar [2]" w:date="2024-05-12T20:35:00Z">
              <w:rPr>
                <w:b/>
              </w:rPr>
            </w:rPrChange>
          </w:rPr>
          <w:fldChar w:fldCharType="end"/>
        </w:r>
        <w:r w:rsidRPr="00135C14" w:rsidDel="00435682">
          <w:rPr>
            <w:b/>
            <w:highlight w:val="yellow"/>
            <w:rPrChange w:id="1768" w:author="Tahir Nisar [2]" w:date="2024-05-12T20:35:00Z">
              <w:rPr>
                <w:b/>
              </w:rPr>
            </w:rPrChange>
          </w:rPr>
          <w:delText>.</w:delText>
        </w:r>
        <w:r w:rsidRPr="00135C14" w:rsidDel="00435682">
          <w:rPr>
            <w:highlight w:val="yellow"/>
            <w:rPrChange w:id="1769" w:author="Tahir Nisar [2]" w:date="2024-05-12T20:35:00Z">
              <w:rPr/>
            </w:rPrChange>
          </w:rPr>
          <w:delText xml:space="preserve"> </w:delText>
        </w:r>
        <w:r w:rsidR="00F13B5B" w:rsidRPr="00135C14" w:rsidDel="00435682">
          <w:rPr>
            <w:highlight w:val="yellow"/>
            <w:rPrChange w:id="1770" w:author="Tahir Nisar [2]" w:date="2024-05-12T20:35:00Z">
              <w:rPr/>
            </w:rPrChange>
          </w:rPr>
          <w:delText>Electric field graph between arc length and electri</w:delText>
        </w:r>
        <w:r w:rsidR="00711531" w:rsidRPr="00135C14" w:rsidDel="00435682">
          <w:rPr>
            <w:highlight w:val="yellow"/>
            <w:rPrChange w:id="1771" w:author="Tahir Nisar [2]" w:date="2024-05-12T20:35:00Z">
              <w:rPr/>
            </w:rPrChange>
          </w:rPr>
          <w:delText>c</w:delText>
        </w:r>
        <w:r w:rsidR="00F13B5B" w:rsidRPr="00135C14" w:rsidDel="00435682">
          <w:rPr>
            <w:highlight w:val="yellow"/>
            <w:rPrChange w:id="1772" w:author="Tahir Nisar [2]" w:date="2024-05-12T20:35:00Z">
              <w:rPr/>
            </w:rPrChange>
          </w:rPr>
          <w:delText xml:space="preserve"> field (V/m)</w:delText>
        </w:r>
        <w:r w:rsidR="00E53A9E" w:rsidRPr="00135C14" w:rsidDel="00435682">
          <w:rPr>
            <w:highlight w:val="yellow"/>
            <w:rPrChange w:id="1773" w:author="Tahir Nisar [2]" w:date="2024-05-12T20:35:00Z">
              <w:rPr/>
            </w:rPrChange>
          </w:rPr>
          <w:delText xml:space="preserve"> at </w:delText>
        </w:r>
        <w:r w:rsidR="00A207A7" w:rsidRPr="00135C14" w:rsidDel="00435682">
          <w:rPr>
            <w:highlight w:val="yellow"/>
            <w:rPrChange w:id="1774" w:author="Tahir Nisar [2]" w:date="2024-05-12T20:35:00Z">
              <w:rPr/>
            </w:rPrChange>
          </w:rPr>
          <w:delText>0.3ns</w:delText>
        </w:r>
        <w:r w:rsidR="00F13B5B" w:rsidRPr="00135C14" w:rsidDel="00435682">
          <w:rPr>
            <w:highlight w:val="yellow"/>
            <w:rPrChange w:id="1775" w:author="Tahir Nisar [2]" w:date="2024-05-12T20:35:00Z">
              <w:rPr/>
            </w:rPrChange>
          </w:rPr>
          <w:delText>.</w:delText>
        </w:r>
      </w:del>
    </w:p>
    <w:p w14:paraId="784F27CC" w14:textId="3EC71668" w:rsidR="000A339C" w:rsidRPr="00135C14" w:rsidDel="00435682" w:rsidRDefault="000A339C" w:rsidP="002B2BD4">
      <w:pPr>
        <w:pStyle w:val="Figure"/>
        <w:rPr>
          <w:del w:id="1776" w:author="Tahir Nisar [2]" w:date="2024-05-12T21:09:00Z"/>
          <w:highlight w:val="yellow"/>
          <w:rPrChange w:id="1777" w:author="Tahir Nisar [2]" w:date="2024-05-12T20:35:00Z">
            <w:rPr>
              <w:del w:id="1778" w:author="Tahir Nisar [2]" w:date="2024-05-12T21:09:00Z"/>
            </w:rPr>
          </w:rPrChange>
        </w:rPr>
      </w:pPr>
    </w:p>
    <w:p w14:paraId="0FB6B90B" w14:textId="5A1A1A1C" w:rsidR="000A339C" w:rsidRPr="00135C14" w:rsidDel="00435682" w:rsidRDefault="000A339C" w:rsidP="00A72E7B">
      <w:pPr>
        <w:pStyle w:val="Figure"/>
        <w:rPr>
          <w:del w:id="1779" w:author="Tahir Nisar [2]" w:date="2024-05-12T21:09:00Z"/>
          <w:highlight w:val="yellow"/>
          <w:rPrChange w:id="1780" w:author="Tahir Nisar [2]" w:date="2024-05-12T20:35:00Z">
            <w:rPr>
              <w:del w:id="1781" w:author="Tahir Nisar [2]" w:date="2024-05-12T21:09:00Z"/>
            </w:rPr>
          </w:rPrChange>
        </w:rPr>
      </w:pPr>
      <w:del w:id="1782" w:author="Tahir Nisar [2]" w:date="2024-05-12T21:09:00Z">
        <w:r w:rsidRPr="00135C14" w:rsidDel="00435682">
          <w:rPr>
            <w:noProof/>
            <w:highlight w:val="yellow"/>
            <w:lang w:val="en-GB" w:eastAsia="en-GB"/>
            <w:rPrChange w:id="1783" w:author="Tahir Nisar [2]" w:date="2024-05-12T20:35:00Z">
              <w:rPr>
                <w:noProof/>
                <w:lang w:val="en-GB" w:eastAsia="en-GB"/>
              </w:rPr>
            </w:rPrChange>
          </w:rPr>
          <w:drawing>
            <wp:inline distT="0" distB="0" distL="0" distR="0" wp14:anchorId="6415CBF8" wp14:editId="5A7AA5BB">
              <wp:extent cx="3286989" cy="2628000"/>
              <wp:effectExtent l="0" t="0" r="8890" b="1270"/>
              <wp:docPr id="72" name="Picture 8" descr="C:\Users\Tahir Nisar\Desktop\Draft for the paper\Pictures\Final images\Final images after 20th October 2023\Electric field at different ti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hir Nisar\Desktop\Draft for the paper\Pictures\Final images\Final images after 20th October 2023\Electric field at different time.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989" cy="2628000"/>
                      </a:xfrm>
                      <a:prstGeom prst="rect">
                        <a:avLst/>
                      </a:prstGeom>
                      <a:noFill/>
                      <a:ln>
                        <a:noFill/>
                      </a:ln>
                    </pic:spPr>
                  </pic:pic>
                </a:graphicData>
              </a:graphic>
            </wp:inline>
          </w:drawing>
        </w:r>
      </w:del>
    </w:p>
    <w:p w14:paraId="6FE59F41" w14:textId="69A0AA6D" w:rsidR="000A339C" w:rsidRPr="000D776F" w:rsidDel="00B275B1" w:rsidRDefault="000A339C" w:rsidP="008400EF">
      <w:pPr>
        <w:pStyle w:val="FigureCaption"/>
        <w:rPr>
          <w:del w:id="1784" w:author="Tahir Nisar [2]" w:date="2024-05-12T20:58:00Z"/>
        </w:rPr>
      </w:pPr>
      <w:del w:id="1785" w:author="Tahir Nisar [2]" w:date="2024-05-12T21:09:00Z">
        <w:r w:rsidRPr="00135C14" w:rsidDel="00435682">
          <w:rPr>
            <w:b/>
            <w:highlight w:val="yellow"/>
            <w:rPrChange w:id="1786" w:author="Tahir Nisar [2]" w:date="2024-05-12T20:35:00Z">
              <w:rPr>
                <w:b/>
              </w:rPr>
            </w:rPrChange>
          </w:rPr>
          <w:delText xml:space="preserve">Figure </w:delText>
        </w:r>
        <w:r w:rsidRPr="00135C14" w:rsidDel="00435682">
          <w:rPr>
            <w:b/>
            <w:highlight w:val="yellow"/>
            <w:rPrChange w:id="1787" w:author="Tahir Nisar [2]" w:date="2024-05-12T20:35:00Z">
              <w:rPr>
                <w:b/>
              </w:rPr>
            </w:rPrChange>
          </w:rPr>
          <w:fldChar w:fldCharType="begin"/>
        </w:r>
        <w:r w:rsidRPr="00135C14" w:rsidDel="00435682">
          <w:rPr>
            <w:b/>
            <w:highlight w:val="yellow"/>
            <w:rPrChange w:id="1788" w:author="Tahir Nisar [2]" w:date="2024-05-12T20:35:00Z">
              <w:rPr>
                <w:b/>
              </w:rPr>
            </w:rPrChange>
          </w:rPr>
          <w:delInstrText xml:space="preserve"> SEQ Figure \* ARABIC </w:delInstrText>
        </w:r>
        <w:r w:rsidRPr="00135C14" w:rsidDel="00435682">
          <w:rPr>
            <w:b/>
            <w:highlight w:val="yellow"/>
            <w:rPrChange w:id="1789" w:author="Tahir Nisar [2]" w:date="2024-05-12T20:35:00Z">
              <w:rPr>
                <w:b/>
              </w:rPr>
            </w:rPrChange>
          </w:rPr>
          <w:fldChar w:fldCharType="separate"/>
        </w:r>
        <w:r w:rsidR="00EC1EA7" w:rsidRPr="00135C14" w:rsidDel="00435682">
          <w:rPr>
            <w:b/>
            <w:noProof/>
            <w:highlight w:val="yellow"/>
            <w:rPrChange w:id="1790" w:author="Tahir Nisar [2]" w:date="2024-05-12T20:35:00Z">
              <w:rPr>
                <w:b/>
                <w:noProof/>
              </w:rPr>
            </w:rPrChange>
          </w:rPr>
          <w:delText>12</w:delText>
        </w:r>
        <w:r w:rsidRPr="00135C14" w:rsidDel="00435682">
          <w:rPr>
            <w:b/>
            <w:highlight w:val="yellow"/>
            <w:rPrChange w:id="1791" w:author="Tahir Nisar [2]" w:date="2024-05-12T20:35:00Z">
              <w:rPr>
                <w:b/>
              </w:rPr>
            </w:rPrChange>
          </w:rPr>
          <w:fldChar w:fldCharType="end"/>
        </w:r>
        <w:r w:rsidRPr="00135C14" w:rsidDel="00435682">
          <w:rPr>
            <w:b/>
            <w:highlight w:val="yellow"/>
            <w:rPrChange w:id="1792" w:author="Tahir Nisar [2]" w:date="2024-05-12T20:35:00Z">
              <w:rPr>
                <w:b/>
              </w:rPr>
            </w:rPrChange>
          </w:rPr>
          <w:delText>.</w:delText>
        </w:r>
        <w:r w:rsidRPr="00135C14" w:rsidDel="00435682">
          <w:rPr>
            <w:highlight w:val="yellow"/>
            <w:rPrChange w:id="1793" w:author="Tahir Nisar [2]" w:date="2024-05-12T20:35:00Z">
              <w:rPr/>
            </w:rPrChange>
          </w:rPr>
          <w:delText xml:space="preserve"> Electric field of positive and negative streamer discharge at different time (V/m). (a,b,c) represents negative streamer discharge. (d,e,f) represents positive streamer discharge</w:delText>
        </w:r>
        <w:r w:rsidRPr="000D776F" w:rsidDel="00435682">
          <w:delText xml:space="preserve">  </w:delText>
        </w:r>
      </w:del>
    </w:p>
    <w:p w14:paraId="571B6CA9" w14:textId="2B92CA84" w:rsidR="000A339C" w:rsidRPr="000D776F" w:rsidDel="00937DF3" w:rsidRDefault="000A339C" w:rsidP="008425F6">
      <w:pPr>
        <w:pStyle w:val="Heading2"/>
        <w:rPr>
          <w:del w:id="1794" w:author="Tahir Nisar [2]" w:date="2024-05-12T20:58:00Z"/>
        </w:rPr>
      </w:pPr>
      <w:del w:id="1795" w:author="Tahir Nisar [2]" w:date="2024-05-12T20:58:00Z">
        <w:r w:rsidRPr="000D776F" w:rsidDel="00937DF3">
          <w:delText>4.2 Applied voltage and pressure</w:delText>
        </w:r>
      </w:del>
    </w:p>
    <w:p w14:paraId="52246689" w14:textId="3376893E" w:rsidR="000A339C" w:rsidRPr="000D776F" w:rsidDel="00435682" w:rsidRDefault="000A339C" w:rsidP="00BF6295">
      <w:pPr>
        <w:pStyle w:val="Text"/>
        <w:rPr>
          <w:del w:id="1796" w:author="Tahir Nisar [2]" w:date="2024-05-12T21:09:00Z"/>
          <w:moveFrom w:id="1797" w:author="Tahir Nisar [2]" w:date="2024-05-12T20:49:00Z"/>
        </w:rPr>
      </w:pPr>
      <w:moveFromRangeStart w:id="1798" w:author="Tahir Nisar [2]" w:date="2024-05-12T20:49:00Z" w:name="move166439374"/>
      <w:moveFrom w:id="1799" w:author="Tahir Nisar [2]" w:date="2024-05-12T20:49:00Z">
        <w:del w:id="1800" w:author="Tahir Nisar [2]" w:date="2024-05-12T21:09:00Z">
          <w:r w:rsidRPr="000D776F" w:rsidDel="00435682">
            <w:delText>The figure 1</w:delText>
          </w:r>
          <w:r w:rsidR="00A9090E" w:rsidRPr="000D776F" w:rsidDel="00435682">
            <w:delText>3</w:delText>
          </w:r>
          <w:r w:rsidRPr="000D776F" w:rsidDel="00435682">
            <w:delText xml:space="preserve"> and figure 1</w:delText>
          </w:r>
          <w:r w:rsidR="00A9090E" w:rsidRPr="000D776F" w:rsidDel="00435682">
            <w:delText>4</w:delText>
          </w:r>
          <w:r w:rsidRPr="000D776F" w:rsidDel="00435682">
            <w:delText xml:space="preserve"> show the streamer discharge of CO</w:delText>
          </w:r>
          <w:r w:rsidRPr="000D776F" w:rsidDel="00435682">
            <w:rPr>
              <w:vertAlign w:val="subscript"/>
            </w:rPr>
            <w:delText>2</w:delText>
          </w:r>
          <w:r w:rsidRPr="000D776F" w:rsidDel="00435682">
            <w:delText>/O</w:delText>
          </w:r>
          <w:r w:rsidRPr="000D776F" w:rsidDel="00435682">
            <w:rPr>
              <w:vertAlign w:val="subscript"/>
            </w:rPr>
            <w:delText>2</w:delText>
          </w:r>
          <w:r w:rsidRPr="000D776F" w:rsidDel="00435682">
            <w:delText xml:space="preserve"> mixture gas at different voltage levels and pressures. Figure 1</w:delText>
          </w:r>
          <w:r w:rsidR="0006201A" w:rsidRPr="000D776F" w:rsidDel="00435682">
            <w:delText>3</w:delText>
          </w:r>
          <w:r w:rsidRPr="000D776F" w:rsidDel="00435682">
            <w:delText xml:space="preserve"> shows that electron density increases by increasing the applied voltage. By increasing the applied voltage, the kinetic energy of the electrons will increase, and hence the collision cross section will also increase. The streamer discharge will propagate in a shorter time, and the ionization of the gas mixture will increase </w:delText>
          </w:r>
          <w:r w:rsidRPr="002B2BD4" w:rsidDel="00435682">
            <w:fldChar w:fldCharType="begin"/>
          </w:r>
          <w:r w:rsidR="00081261" w:rsidDel="00435682">
            <w:delInstrText xml:space="preserve"> ADDIN EN.CITE &lt;EndNote&gt;&lt;Cite&gt;&lt;Author&gt;Saleh&lt;/Author&gt;&lt;Year&gt;2020&lt;/Year&gt;&lt;RecNum&gt;40&lt;/RecNum&gt;&lt;DisplayText&gt;[29]&lt;/DisplayText&gt;&lt;record&gt;&lt;rec-number&gt;40&lt;/rec-number&gt;&lt;foreign-keys&gt;&lt;key app="EN" db-id="r05xs095xr9rs7e0esa5sw55rz0ztxw9drz9" timestamp="1704630301"&gt;40&lt;/key&gt;&lt;/foreign-keys&gt;&lt;ref-type name="Journal Article"&gt;17&lt;/ref-type&gt;&lt;contributors&gt;&lt;authors&gt;&lt;author&gt;Saleh, Dawood N&lt;/author&gt;&lt;author&gt;Algwari, Qais Th&lt;/author&gt;&lt;author&gt;Amouri, Farook Kh&lt;/author&gt;&lt;/authors&gt;&lt;/contributors&gt;&lt;titles&gt;&lt;title&gt;Modeling the dependence of the negative corona current density on applied voltage rise time&lt;/title&gt;&lt;secondary-title&gt;Physics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rsidRPr="002B2BD4" w:rsidDel="00435682">
            <w:fldChar w:fldCharType="separate"/>
          </w:r>
          <w:r w:rsidR="00081261" w:rsidDel="00435682">
            <w:rPr>
              <w:noProof/>
            </w:rPr>
            <w:delText>[29]</w:delText>
          </w:r>
          <w:r w:rsidRPr="002B2BD4" w:rsidDel="00435682">
            <w:fldChar w:fldCharType="end"/>
          </w:r>
          <w:r w:rsidRPr="000D776F" w:rsidDel="00435682">
            <w:delText>. Hence, by increasing the applied voltage, the ionization collision reaction will dominate the attachment collision reaction, and the gas mixture will require less time to breakdown. The electron number density increases from 1.97×10</w:delText>
          </w:r>
          <w:r w:rsidRPr="000D776F" w:rsidDel="00435682">
            <w:rPr>
              <w:vertAlign w:val="superscript"/>
            </w:rPr>
            <w:delText>20</w:delText>
          </w:r>
          <w:r w:rsidRPr="000D776F" w:rsidDel="00435682">
            <w:delText xml:space="preserve"> to 3.76×10</w:delText>
          </w:r>
          <w:r w:rsidRPr="000D776F" w:rsidDel="00435682">
            <w:rPr>
              <w:vertAlign w:val="superscript"/>
            </w:rPr>
            <w:delText>20</w:delText>
          </w:r>
          <w:r w:rsidRPr="000D776F" w:rsidDel="00435682">
            <w:delText xml:space="preserve"> when the voltage increases from -8kV to -12kV at 0.25ns, as shown in figure 1</w:delText>
          </w:r>
          <w:r w:rsidR="00CB3385" w:rsidDel="00435682">
            <w:delText>3</w:delText>
          </w:r>
          <w:r w:rsidRPr="000D776F" w:rsidDel="00435682">
            <w:delText xml:space="preserve"> (a,b,c). For the positive streamer discharge, the increasing trend of electron density was observed when the applied voltage was increased from 8kV to 12kV. For the positive polarity, streamer discharge propagates in a rod-like structure, as depicted in figure 1</w:delText>
          </w:r>
          <w:r w:rsidR="002814D2" w:rsidRPr="000D776F" w:rsidDel="00435682">
            <w:delText>3</w:delText>
          </w:r>
          <w:r w:rsidRPr="000D776F" w:rsidDel="00435682">
            <w:delText xml:space="preserve"> (d,e,f). On the other hand, the negative streamer discharge propagates like a needle structure as the voltage increases from -8kV to -12kV. The head of the negative streamer discharge contains a high electron number density as compared with the tail of the streamer discharge.     </w:delText>
          </w:r>
        </w:del>
      </w:moveFrom>
    </w:p>
    <w:p w14:paraId="597E7920" w14:textId="54C1B141" w:rsidR="000A339C" w:rsidRPr="000D776F" w:rsidDel="00435682" w:rsidRDefault="000A339C" w:rsidP="00BF6295">
      <w:pPr>
        <w:pStyle w:val="Text"/>
        <w:rPr>
          <w:del w:id="1801" w:author="Tahir Nisar [2]" w:date="2024-05-12T21:09:00Z"/>
          <w:moveFrom w:id="1802" w:author="Tahir Nisar [2]" w:date="2024-05-12T20:54:00Z"/>
        </w:rPr>
      </w:pPr>
      <w:moveFromRangeStart w:id="1803" w:author="Tahir Nisar [2]" w:date="2024-05-12T20:54:00Z" w:name="move166439707"/>
      <w:moveFromRangeEnd w:id="1798"/>
      <w:moveFrom w:id="1804" w:author="Tahir Nisar [2]" w:date="2024-05-12T20:54:00Z">
        <w:del w:id="1805" w:author="Tahir Nisar [2]" w:date="2024-05-12T21:09:00Z">
          <w:r w:rsidRPr="000D776F" w:rsidDel="00435682">
            <w:delText xml:space="preserve">Similarly, when the gas mixture pressure increases, the streamer discharge decreases. By increasing the gas pressure, the gas molecules become close to each other, so the ionization collision reaction will be difficult to occur. This also increases the time required by the streamer discharge to move along the electric field. The higher the applied pressure, the lower the streamer discharge to occur, and discharge time will increase </w:delText>
          </w:r>
          <w:r w:rsidRPr="002B2BD4" w:rsidDel="00435682">
            <w:fldChar w:fldCharType="begin"/>
          </w:r>
          <w:r w:rsidR="005C3F8D" w:rsidDel="00435682">
            <w:delInstrText xml:space="preserve"> ADDIN EN.CITE &lt;EndNote&gt;&lt;Cite&gt;&lt;Author&gt;Zhang&lt;/Author&gt;&lt;Year&gt;2022&lt;/Year&gt;&lt;RecNum&gt;1&lt;/RecNum&gt;&lt;DisplayText&gt;[5, 21]&lt;/DisplayText&gt;&lt;record&gt;&lt;rec-number&gt;1&lt;/rec-number&gt;&lt;foreign-keys&gt;&lt;key app="EN" db-id="r05xs095xr9rs7e0esa5sw55rz0ztxw9drz9" timestamp="1684075942"&gt;1&lt;/key&gt;&lt;/foreign-keys&gt;&lt;ref-type name="Journal Article"&gt;17&lt;/ref-type&gt;&lt;contributors&gt;&lt;authors&gt;&lt;author&gt;Zhang, Runming&lt;/author&gt;&lt;author&gt;Wang, Lijun&lt;/author&gt;&lt;author&gt;Liu, Jie&lt;/author&gt;&lt;author&gt;Lian, Zhuoxi&lt;/author&gt;&lt;/authors&gt;&lt;/contributors&gt;&lt;titles&gt;&lt;title&gt;Numerical simulation of breakdown properties and streamer development processes in SF6/CO2 mixed gas&lt;/title&gt;&lt;secondary-title&gt;AIP Advances&lt;/secondary-title&gt;&lt;/titles&gt;&lt;periodical&gt;&lt;full-title&gt;AIP Advances&lt;/full-title&gt;&lt;/periodical&gt;&lt;pages&gt;015003&lt;/pages&gt;&lt;volume&gt;12&lt;/volume&gt;&lt;number&gt;1&lt;/number&gt;&lt;dates&gt;&lt;year&gt;2022&lt;/year&gt;&lt;/dates&gt;&lt;isbn&gt;2158-3226&lt;/isbn&gt;&lt;urls&gt;&lt;/urls&gt;&lt;/record&gt;&lt;/Cite&gt;&lt;Cite&gt;&lt;Author&gt;Ou&lt;/Author&gt;&lt;Year&gt;2020&lt;/Year&gt;&lt;RecNum&gt;15&lt;/RecNum&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rsidRPr="002B2BD4" w:rsidDel="00435682">
            <w:fldChar w:fldCharType="separate"/>
          </w:r>
          <w:r w:rsidR="005C3F8D" w:rsidDel="00435682">
            <w:rPr>
              <w:noProof/>
            </w:rPr>
            <w:delText>[5, 21]</w:delText>
          </w:r>
          <w:r w:rsidRPr="002B2BD4" w:rsidDel="00435682">
            <w:fldChar w:fldCharType="end"/>
          </w:r>
          <w:r w:rsidRPr="000D776F" w:rsidDel="00435682">
            <w:delText xml:space="preserve">. This reduces the ionization collision reaction in a gas mixture as gas molecules are close to each other. By increasing the gas pressure, the mean free path becomes lower, and due to this reason the electrons diffusion also decreases. The decrease in the electron diffusion reduces the collision reaction in a gas mixture, and hence the streamer discharge reduces </w:delText>
          </w:r>
          <w:r w:rsidRPr="002B2BD4" w:rsidDel="00435682">
            <w:fldChar w:fldCharType="begin"/>
          </w:r>
          <w:r w:rsidR="005C3F8D" w:rsidDel="00435682">
            <w:del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rsidRPr="002B2BD4" w:rsidDel="00435682">
            <w:fldChar w:fldCharType="separate"/>
          </w:r>
          <w:r w:rsidR="005C3F8D" w:rsidDel="00435682">
            <w:rPr>
              <w:noProof/>
            </w:rPr>
            <w:delText>[21]</w:delText>
          </w:r>
          <w:r w:rsidRPr="002B2BD4" w:rsidDel="00435682">
            <w:fldChar w:fldCharType="end"/>
          </w:r>
          <w:r w:rsidRPr="000D776F" w:rsidDel="00435682">
            <w:delText>. Figure 12 illustrates the electron density of negative and positive streamer discharge. The electron density is figure 1</w:delText>
          </w:r>
          <w:r w:rsidR="002A1D43" w:rsidRPr="000D776F" w:rsidDel="00435682">
            <w:delText>3</w:delText>
          </w:r>
          <w:r w:rsidRPr="000D776F" w:rsidDel="00435682">
            <w:delText xml:space="preserve"> and figure 1</w:delText>
          </w:r>
          <w:r w:rsidR="002A1D43" w:rsidRPr="000D776F" w:rsidDel="00435682">
            <w:delText>4</w:delText>
          </w:r>
          <w:r w:rsidRPr="000D776F" w:rsidDel="00435682">
            <w:delText xml:space="preserve"> is calculated with the help of equation 1, equation 2 and equation 11. By increasing the pressure, the negative streamer discharge changes its propagation from needle structure to rod-like structure, and the width of the streamer discharge also decreases </w:delText>
          </w:r>
          <w:r w:rsidRPr="002B2BD4" w:rsidDel="00435682">
            <w:fldChar w:fldCharType="begin"/>
          </w:r>
          <w:r w:rsidR="005C3F8D" w:rsidDel="00435682">
            <w:delInstrText xml:space="preserve"> ADDIN EN.CITE &lt;EndNote&gt;&lt;Cite&gt;&lt;Author&gt;Ou&lt;/Author&gt;&lt;Year&gt;2020&lt;/Year&gt;&lt;RecNum&gt;15&lt;/RecNum&gt;&lt;DisplayText&gt;[21]&lt;/DisplayText&gt;&lt;record&gt;&lt;rec-number&gt;15&lt;/rec-number&gt;&lt;foreign-keys&gt;&lt;key app="EN" db-id="r05xs095xr9rs7e0esa5sw55rz0ztxw9drz9" timestamp="1704422170"&gt;15&lt;/key&gt;&lt;/foreign-keys&gt;&lt;ref-type name="Journal Article"&gt;17&lt;/ref-type&gt;&lt;contributors&gt;&lt;authors&gt;&lt;author&gt;Ou, Xuefeng&lt;/author&gt;&lt;author&gt;Wang, Lijun&lt;/author&gt;&lt;author&gt;Liu, Jie&lt;/author&gt;&lt;author&gt;Lin, Xin&lt;/author&gt;&lt;/authors&gt;&lt;/contributors&gt;&lt;titles&gt;&lt;title&gt;Numerical simulation of streamer discharge development processes with multi-component SF6 mixed gas&lt;/title&gt;&lt;secondary-title&gt;Physics of Plasmas&lt;/secondary-title&gt;&lt;/titles&gt;&lt;periodical&gt;&lt;full-title&gt;Physics of Plasmas&lt;/full-title&gt;&lt;/periodical&gt;&lt;volume&gt;27&lt;/volume&gt;&lt;number&gt;7&lt;/number&gt;&lt;dates&gt;&lt;year&gt;2020&lt;/year&gt;&lt;/dates&gt;&lt;isbn&gt;1070-664X&lt;/isbn&gt;&lt;urls&gt;&lt;/urls&gt;&lt;/record&gt;&lt;/Cite&gt;&lt;/EndNote&gt;</w:delInstrText>
          </w:r>
          <w:r w:rsidRPr="002B2BD4" w:rsidDel="00435682">
            <w:fldChar w:fldCharType="separate"/>
          </w:r>
          <w:r w:rsidR="005C3F8D" w:rsidDel="00435682">
            <w:rPr>
              <w:noProof/>
            </w:rPr>
            <w:delText>[21]</w:delText>
          </w:r>
          <w:r w:rsidRPr="002B2BD4" w:rsidDel="00435682">
            <w:fldChar w:fldCharType="end"/>
          </w:r>
          <w:r w:rsidRPr="000D776F" w:rsidDel="00435682">
            <w:delText xml:space="preserve">. The positive streamer discharge rod-like streamer propagation vanishes as the gas pressure increases from 1.5 to 2.5 atm. </w:delText>
          </w:r>
        </w:del>
      </w:moveFrom>
    </w:p>
    <w:p w14:paraId="63F994EB" w14:textId="25B9F8AF" w:rsidR="000A339C" w:rsidRPr="000D776F" w:rsidDel="00361CEA" w:rsidRDefault="000A339C" w:rsidP="00F548B2">
      <w:pPr>
        <w:pStyle w:val="Figure"/>
        <w:rPr>
          <w:del w:id="1806" w:author="Tahir Nisar [2]" w:date="2024-05-12T20:54:00Z"/>
        </w:rPr>
      </w:pPr>
      <w:moveFromRangeStart w:id="1807" w:author="Tahir Nisar [2]" w:date="2024-05-12T20:47:00Z" w:name="move166439293"/>
      <w:moveFromRangeEnd w:id="1803"/>
      <w:moveFrom w:id="1808" w:author="Tahir Nisar [2]" w:date="2024-05-12T20:47:00Z">
        <w:del w:id="1809" w:author="Tahir Nisar [2]" w:date="2024-05-12T21:09:00Z">
          <w:r w:rsidRPr="002B2BD4" w:rsidDel="00435682">
            <w:rPr>
              <w:noProof/>
              <w:lang w:val="en-GB" w:eastAsia="en-GB"/>
            </w:rPr>
            <w:drawing>
              <wp:inline distT="0" distB="0" distL="0" distR="0" wp14:anchorId="0A6FD500" wp14:editId="01964ED0">
                <wp:extent cx="3638888" cy="3024000"/>
                <wp:effectExtent l="0" t="0" r="0" b="5080"/>
                <wp:docPr id="22" name="Picture 9" descr="C:\Users\Tahir Nisar\Desktop\Draft for the paper\Pictures\Final images\Final images after 20th October 2023\Electron density at different voltag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ir Nisar\Desktop\Draft for the paper\Pictures\Final images\Final images after 20th October 2023\Electron density at different voltage.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8888" cy="3024000"/>
                        </a:xfrm>
                        <a:prstGeom prst="rect">
                          <a:avLst/>
                        </a:prstGeom>
                        <a:noFill/>
                        <a:ln>
                          <a:noFill/>
                        </a:ln>
                      </pic:spPr>
                    </pic:pic>
                  </a:graphicData>
                </a:graphic>
              </wp:inline>
            </w:drawing>
          </w:r>
        </w:del>
      </w:moveFrom>
      <w:moveFromRangeEnd w:id="1807"/>
    </w:p>
    <w:p w14:paraId="78D2E278" w14:textId="4533420F" w:rsidR="000A339C" w:rsidRPr="000D776F" w:rsidDel="000732D4" w:rsidRDefault="000A339C">
      <w:pPr>
        <w:pStyle w:val="Figure"/>
        <w:rPr>
          <w:del w:id="1810" w:author="Tahir Nisar [2]" w:date="2024-05-12T20:56:00Z"/>
        </w:rPr>
        <w:pPrChange w:id="1811" w:author="Tahir Nisar [2]" w:date="2024-05-12T20:54:00Z">
          <w:pPr>
            <w:pStyle w:val="FigureCaption"/>
          </w:pPr>
        </w:pPrChange>
      </w:pPr>
      <w:del w:id="1812" w:author="Tahir Nisar [2]" w:date="2024-05-12T20:54:00Z">
        <w:r w:rsidRPr="000D776F" w:rsidDel="00361CEA">
          <w:delText xml:space="preserve">Figure </w:delText>
        </w:r>
        <w:r w:rsidRPr="002B2BD4" w:rsidDel="00361CEA">
          <w:fldChar w:fldCharType="begin"/>
        </w:r>
        <w:r w:rsidRPr="000D776F" w:rsidDel="00361CEA">
          <w:delInstrText xml:space="preserve"> SEQ Figure \* ARABIC </w:delInstrText>
        </w:r>
        <w:r w:rsidRPr="002B2BD4" w:rsidDel="00361CEA">
          <w:fldChar w:fldCharType="separate"/>
        </w:r>
        <w:r w:rsidR="00EC1EA7" w:rsidDel="00361CEA">
          <w:rPr>
            <w:noProof/>
          </w:rPr>
          <w:delText>13</w:delText>
        </w:r>
        <w:r w:rsidRPr="002B2BD4" w:rsidDel="00361CEA">
          <w:fldChar w:fldCharType="end"/>
        </w:r>
        <w:r w:rsidRPr="000D776F" w:rsidDel="00361CEA">
          <w:delText xml:space="preserve">. </w:delText>
        </w:r>
      </w:del>
      <w:del w:id="1813" w:author="Tahir Nisar [2]" w:date="2024-05-12T20:50:00Z">
        <w:r w:rsidRPr="000D776F" w:rsidDel="000F0580">
          <w:delText>Electron density of positive and negative streamer discharge at different voltage levels (1/m3). (a,b,c) represents negative streamer discharge. (d,e,f) represents positive streamer discharge.</w:delText>
        </w:r>
      </w:del>
    </w:p>
    <w:p w14:paraId="4D471366" w14:textId="6A8624E4" w:rsidR="000A339C" w:rsidRPr="000D776F" w:rsidDel="000732D4" w:rsidRDefault="000A339C">
      <w:pPr>
        <w:pStyle w:val="Figure"/>
        <w:rPr>
          <w:del w:id="1814" w:author="Tahir Nisar [2]" w:date="2024-05-12T20:56:00Z"/>
        </w:rPr>
      </w:pPr>
      <w:moveFromRangeStart w:id="1815" w:author="Tahir Nisar [2]" w:date="2024-05-12T20:54:00Z" w:name="move166439677"/>
      <w:moveFrom w:id="1816" w:author="Tahir Nisar [2]" w:date="2024-05-12T20:54:00Z">
        <w:del w:id="1817" w:author="Tahir Nisar [2]" w:date="2024-05-12T21:09:00Z">
          <w:r w:rsidRPr="002B2BD4" w:rsidDel="00435682">
            <w:rPr>
              <w:noProof/>
              <w:lang w:val="en-GB" w:eastAsia="en-GB"/>
            </w:rPr>
            <w:drawing>
              <wp:inline distT="0" distB="0" distL="0" distR="0" wp14:anchorId="7CF8EE06" wp14:editId="5677C594">
                <wp:extent cx="3441364" cy="2988000"/>
                <wp:effectExtent l="0" t="0" r="6985" b="3175"/>
                <wp:docPr id="23" name="Picture 3" descr="C:\Users\Tahir Nisar\Desktop\Draft for the paper\Pictures\Final images\Final images after 20th October 2023\Electron density at different pressure_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hir Nisar\Desktop\Draft for the paper\Pictures\Final images\Final images after 20th October 2023\Electron density at different pressure_new.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364" cy="2988000"/>
                        </a:xfrm>
                        <a:prstGeom prst="rect">
                          <a:avLst/>
                        </a:prstGeom>
                        <a:noFill/>
                        <a:ln>
                          <a:noFill/>
                        </a:ln>
                      </pic:spPr>
                    </pic:pic>
                  </a:graphicData>
                </a:graphic>
              </wp:inline>
            </w:drawing>
          </w:r>
        </w:del>
      </w:moveFrom>
      <w:moveFromRangeEnd w:id="1815"/>
    </w:p>
    <w:p w14:paraId="3AC008FF" w14:textId="48381829" w:rsidR="000A339C" w:rsidRPr="000D776F" w:rsidDel="00435682" w:rsidRDefault="000A339C">
      <w:pPr>
        <w:pStyle w:val="FigureCaption"/>
        <w:rPr>
          <w:del w:id="1818" w:author="Tahir Nisar [2]" w:date="2024-05-12T21:09:00Z"/>
        </w:rPr>
      </w:pPr>
      <w:del w:id="1819" w:author="Tahir Nisar [2]" w:date="2024-05-12T20:58:00Z">
        <w:r w:rsidRPr="000D776F" w:rsidDel="00B275B1">
          <w:rPr>
            <w:b/>
          </w:rPr>
          <w:delText xml:space="preserve">Figure </w:delText>
        </w:r>
        <w:r w:rsidRPr="002B2BD4" w:rsidDel="00B275B1">
          <w:rPr>
            <w:b/>
          </w:rPr>
          <w:fldChar w:fldCharType="begin"/>
        </w:r>
        <w:r w:rsidRPr="000D776F" w:rsidDel="00B275B1">
          <w:rPr>
            <w:b/>
          </w:rPr>
          <w:delInstrText xml:space="preserve"> SEQ Figure \* ARABIC </w:delInstrText>
        </w:r>
        <w:r w:rsidRPr="002B2BD4" w:rsidDel="00B275B1">
          <w:rPr>
            <w:b/>
          </w:rPr>
          <w:fldChar w:fldCharType="separate"/>
        </w:r>
        <w:r w:rsidR="00EC1EA7" w:rsidDel="00B275B1">
          <w:rPr>
            <w:b/>
            <w:noProof/>
          </w:rPr>
          <w:delText>14</w:delText>
        </w:r>
        <w:r w:rsidRPr="002B2BD4" w:rsidDel="00B275B1">
          <w:rPr>
            <w:b/>
          </w:rPr>
          <w:fldChar w:fldCharType="end"/>
        </w:r>
        <w:r w:rsidRPr="000D776F" w:rsidDel="00B275B1">
          <w:rPr>
            <w:b/>
          </w:rPr>
          <w:delText>.</w:delText>
        </w:r>
        <w:r w:rsidRPr="000D776F" w:rsidDel="00B275B1">
          <w:delText xml:space="preserve"> </w:delText>
        </w:r>
      </w:del>
      <w:del w:id="1820" w:author="Tahir Nisar [2]" w:date="2024-05-12T20:55:00Z">
        <w:r w:rsidRPr="000D776F" w:rsidDel="001F5A6F">
          <w:delText xml:space="preserve">Electron density of positive and negative streamer discharge at different pressure (1/m3). (a,b,c) represents negative streamer discharge. (d,e,f) represents positive streamer </w:delText>
        </w:r>
        <w:commentRangeStart w:id="1821"/>
        <w:r w:rsidRPr="000D776F" w:rsidDel="001F5A6F">
          <w:delText>discharge</w:delText>
        </w:r>
        <w:commentRangeEnd w:id="1821"/>
        <w:r w:rsidR="002B2BD4" w:rsidDel="001F5A6F">
          <w:rPr>
            <w:rStyle w:val="CommentReference"/>
            <w:lang w:bidi="ar-SA"/>
          </w:rPr>
          <w:commentReference w:id="1821"/>
        </w:r>
        <w:r w:rsidRPr="000D776F" w:rsidDel="001F5A6F">
          <w:delText>.</w:delText>
        </w:r>
      </w:del>
    </w:p>
    <w:p w14:paraId="7425E96A" w14:textId="2887D48D" w:rsidR="000A339C" w:rsidRPr="000D776F" w:rsidDel="00C768CE" w:rsidRDefault="000A339C" w:rsidP="00B93A91">
      <w:pPr>
        <w:pStyle w:val="Heading2"/>
        <w:rPr>
          <w:del w:id="1822" w:author="Tahir Nisar [2]" w:date="2024-05-12T20:58:00Z"/>
        </w:rPr>
      </w:pPr>
      <w:del w:id="1823" w:author="Tahir Nisar [2]" w:date="2024-05-12T20:58:00Z">
        <w:r w:rsidRPr="000D776F" w:rsidDel="00C768CE">
          <w:delText>4.3 Mixed gas ratio and total ionization rate</w:delText>
        </w:r>
      </w:del>
    </w:p>
    <w:p w14:paraId="6D786BFC" w14:textId="6F67BC64" w:rsidR="000A339C" w:rsidRPr="000D776F" w:rsidDel="00C768CE" w:rsidRDefault="000A339C" w:rsidP="00F7583D">
      <w:pPr>
        <w:pStyle w:val="Text"/>
        <w:rPr>
          <w:moveFrom w:id="1824" w:author="Tahir Nisar [2]" w:date="2024-07-22T20:58:00Z"/>
        </w:rPr>
      </w:pPr>
      <w:moveFromRangeStart w:id="1825" w:author="Tahir Nisar [2]" w:date="2024-07-22T20:58:00Z" w:name="move166438549"/>
      <w:moveFrom w:id="1826" w:author="Tahir Nisar [2]" w:date="2024-07-22T20:58:00Z">
        <w:r w:rsidRPr="000D776F" w:rsidDel="00C768CE">
          <w:t>The figure 1</w:t>
        </w:r>
        <w:r w:rsidR="00CB38FA" w:rsidRPr="000D776F" w:rsidDel="00C768CE">
          <w:t>5</w:t>
        </w:r>
        <w:r w:rsidRPr="000D776F" w:rsidDel="00C768CE">
          <w:t xml:space="preserve"> shows the electron density of CO</w:t>
        </w:r>
        <w:r w:rsidRPr="000D776F" w:rsidDel="00C768CE">
          <w:rPr>
            <w:vertAlign w:val="subscript"/>
          </w:rPr>
          <w:t>2</w:t>
        </w:r>
        <w:r w:rsidRPr="000D776F" w:rsidDel="00C768CE">
          <w:t>/O</w:t>
        </w:r>
        <w:r w:rsidRPr="000D776F" w:rsidDel="00C768CE">
          <w:rPr>
            <w:vertAlign w:val="subscript"/>
          </w:rPr>
          <w:t>2</w:t>
        </w:r>
        <w:r w:rsidRPr="000D776F" w:rsidDel="00C768CE">
          <w:t xml:space="preserve"> at different gas mixture ratios. The different gas mixture ratios are 70% CO</w:t>
        </w:r>
        <w:r w:rsidRPr="000D776F" w:rsidDel="00C768CE">
          <w:rPr>
            <w:vertAlign w:val="subscript"/>
          </w:rPr>
          <w:t>2</w:t>
        </w:r>
        <w:r w:rsidRPr="000D776F" w:rsidDel="00C768CE">
          <w:t>-30% O</w:t>
        </w:r>
        <w:r w:rsidRPr="000D776F" w:rsidDel="00C768CE">
          <w:rPr>
            <w:vertAlign w:val="subscript"/>
          </w:rPr>
          <w:t>2</w:t>
        </w:r>
        <w:r w:rsidRPr="000D776F" w:rsidDel="00C768CE">
          <w:t>, 80% CO</w:t>
        </w:r>
        <w:r w:rsidRPr="000D776F" w:rsidDel="00C768CE">
          <w:rPr>
            <w:vertAlign w:val="subscript"/>
          </w:rPr>
          <w:t>2</w:t>
        </w:r>
        <w:r w:rsidRPr="000D776F" w:rsidDel="00C768CE">
          <w:t>-20% O</w:t>
        </w:r>
        <w:r w:rsidRPr="000D776F" w:rsidDel="00C768CE">
          <w:rPr>
            <w:vertAlign w:val="subscript"/>
          </w:rPr>
          <w:t>2</w:t>
        </w:r>
        <w:r w:rsidRPr="000D776F" w:rsidDel="00C768CE">
          <w:t>, and 90% CO</w:t>
        </w:r>
        <w:r w:rsidRPr="000D776F" w:rsidDel="00C768CE">
          <w:rPr>
            <w:vertAlign w:val="subscript"/>
          </w:rPr>
          <w:t>2</w:t>
        </w:r>
        <w:r w:rsidRPr="000D776F" w:rsidDel="00C768CE">
          <w:t>-10% O</w:t>
        </w:r>
        <w:r w:rsidRPr="000D776F" w:rsidDel="00C768CE">
          <w:rPr>
            <w:vertAlign w:val="subscript"/>
          </w:rPr>
          <w:t>2</w:t>
        </w:r>
        <w:r w:rsidRPr="000D776F" w:rsidDel="00C768CE">
          <w:t>. The simulation is performed under 300 K temperature, 1 atm pressure, and -10 kV applied voltage. Figure 13 shows that the electron density increases when the concentration of CO</w:t>
        </w:r>
        <w:r w:rsidRPr="000D776F" w:rsidDel="00C768CE">
          <w:rPr>
            <w:vertAlign w:val="subscript"/>
          </w:rPr>
          <w:t>2</w:t>
        </w:r>
        <w:r w:rsidRPr="000D776F" w:rsidDel="00C768CE">
          <w:t xml:space="preserve"> reduces and the O</w:t>
        </w:r>
        <w:r w:rsidRPr="000D776F" w:rsidDel="00C768CE">
          <w:rPr>
            <w:vertAlign w:val="subscript"/>
          </w:rPr>
          <w:t>2</w:t>
        </w:r>
        <w:r w:rsidRPr="000D776F" w:rsidDel="00C768CE">
          <w:t xml:space="preserve"> increases. The attachment collision reaction of CO</w:t>
        </w:r>
        <w:r w:rsidRPr="000D776F" w:rsidDel="00C768CE">
          <w:rPr>
            <w:vertAlign w:val="subscript"/>
          </w:rPr>
          <w:t>2</w:t>
        </w:r>
        <w:r w:rsidRPr="000D776F" w:rsidDel="00C768CE">
          <w:t xml:space="preserve"> becomes weak, and as a result the ionization collision reaction becomes strong due to higher electron density. The increase in the ionization collision reaction will intensify the development the streamer discharge. The streamer discharge will take less time to reach the ground electrode. Also, from table 1, the ionization energy of O</w:t>
        </w:r>
        <w:r w:rsidRPr="000D776F" w:rsidDel="00C768CE">
          <w:rPr>
            <w:vertAlign w:val="subscript"/>
          </w:rPr>
          <w:t>2</w:t>
        </w:r>
        <w:r w:rsidRPr="000D776F" w:rsidDel="00C768CE">
          <w:t xml:space="preserve"> is lower than CO</w:t>
        </w:r>
        <w:r w:rsidRPr="000D776F" w:rsidDel="00C768CE">
          <w:rPr>
            <w:vertAlign w:val="subscript"/>
          </w:rPr>
          <w:t>2</w:t>
        </w:r>
        <w:r w:rsidRPr="000D776F" w:rsidDel="00C768CE">
          <w:t>, which makes O</w:t>
        </w:r>
        <w:r w:rsidRPr="000D776F" w:rsidDel="00C768CE">
          <w:rPr>
            <w:vertAlign w:val="subscript"/>
          </w:rPr>
          <w:t>2</w:t>
        </w:r>
        <w:r w:rsidRPr="000D776F" w:rsidDel="00C768CE">
          <w:t xml:space="preserve"> to ionize more easily than CO</w:t>
        </w:r>
        <w:r w:rsidRPr="000D776F" w:rsidDel="00C768CE">
          <w:rPr>
            <w:vertAlign w:val="subscript"/>
          </w:rPr>
          <w:t>2</w:t>
        </w:r>
        <w:r w:rsidRPr="000D776F" w:rsidDel="00C768CE">
          <w:t xml:space="preserve"> </w:t>
        </w:r>
        <w:r w:rsidRPr="002B2BD4" w:rsidDel="00C768CE">
          <w:fldChar w:fldCharType="begin"/>
        </w:r>
        <w:r w:rsidR="005C3F8D" w:rsidDel="00C768CE">
          <w: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instrText>
        </w:r>
        <w:r w:rsidRPr="002B2BD4" w:rsidDel="00C768CE">
          <w:fldChar w:fldCharType="separate"/>
        </w:r>
        <w:r w:rsidR="005C3F8D" w:rsidDel="00C768CE">
          <w:rPr>
            <w:noProof/>
          </w:rPr>
          <w:t>[23]</w:t>
        </w:r>
        <w:r w:rsidRPr="002B2BD4" w:rsidDel="00C768CE">
          <w:fldChar w:fldCharType="end"/>
        </w:r>
        <w:r w:rsidRPr="000D776F" w:rsidDel="00C768CE">
          <w:t>. Figure 4 and 5 depict that by increasing the O</w:t>
        </w:r>
        <w:r w:rsidRPr="000D776F" w:rsidDel="00C768CE">
          <w:rPr>
            <w:vertAlign w:val="subscript"/>
          </w:rPr>
          <w:t>2</w:t>
        </w:r>
        <w:r w:rsidRPr="000D776F" w:rsidDel="00C768CE">
          <w:t xml:space="preserve"> concentration ratio, the ionization coefficient increases and the attachment coefficient decreases. Therefore, the streamer discharge will tend to increase as the O</w:t>
        </w:r>
        <w:r w:rsidRPr="000D776F" w:rsidDel="00C768CE">
          <w:rPr>
            <w:vertAlign w:val="subscript"/>
          </w:rPr>
          <w:t>2</w:t>
        </w:r>
        <w:r w:rsidRPr="000D776F" w:rsidDel="00C768CE">
          <w:t xml:space="preserve"> concentration ratio increases. Hence, reducing the CO</w:t>
        </w:r>
        <w:r w:rsidRPr="000D776F" w:rsidDel="00C768CE">
          <w:rPr>
            <w:vertAlign w:val="subscript"/>
          </w:rPr>
          <w:t>2</w:t>
        </w:r>
        <w:r w:rsidRPr="000D776F" w:rsidDel="00C768CE">
          <w:t xml:space="preserve"> concentration in the gas mixture increases the electron number density, and the streamer discharge becomes prominent </w:t>
        </w:r>
        <w:r w:rsidRPr="002B2BD4" w:rsidDel="00C768CE">
          <w:fldChar w:fldCharType="begin"/>
        </w:r>
        <w:r w:rsidR="005C3F8D" w:rsidDel="00C768CE">
          <w:instrText xml:space="preserve"> ADDIN EN.CITE &lt;EndNote&gt;&lt;Cite&gt;&lt;Author&gt;Zhang&lt;/Author&gt;&lt;Year&gt;2020&lt;/Year&gt;&lt;RecNum&gt;26&lt;/RecNum&gt;&lt;DisplayText&gt;[28]&lt;/DisplayText&gt;&lt;record&gt;&lt;rec-number&gt;26&lt;/rec-number&gt;&lt;foreign-keys&gt;&lt;key app="EN" db-id="r05xs095xr9rs7e0esa5sw55rz0ztxw9drz9" timestamp="1704514860"&gt;26&lt;/key&gt;&lt;/foreign-keys&gt;&lt;ref-type name="Journal Article"&gt;17&lt;/ref-type&gt;&lt;contributors&gt;&lt;authors&gt;&lt;author&gt;Zhang, Yanzhao&lt;/author&gt;&lt;author&gt;Xia, Bingquan&lt;/author&gt;&lt;author&gt;Ran, Jingrun&lt;/author&gt;&lt;author&gt;Davey, Kenneth&lt;/author&gt;&lt;author&gt;Qiao, Shi Zhang&lt;/author&gt;&lt;/authors&gt;&lt;/contributors&gt;&lt;titles&gt;&lt;title&gt;Atomic‐level reactive sites for semiconductor‐based photocatalytic CO2 reduction&lt;/title&gt;&lt;secondary-title&gt;Advanced Energy Materials&lt;/secondary-title&gt;&lt;/titles&gt;&lt;periodical&gt;&lt;full-title&gt;Advanced Energy Materials&lt;/full-title&gt;&lt;/periodical&gt;&lt;pages&gt;1903879&lt;/pages&gt;&lt;volume&gt;10&lt;/volume&gt;&lt;number&gt;9&lt;/number&gt;&lt;dates&gt;&lt;year&gt;2020&lt;/year&gt;&lt;/dates&gt;&lt;isbn&gt;1614-6832&lt;/isbn&gt;&lt;urls&gt;&lt;/urls&gt;&lt;/record&gt;&lt;/Cite&gt;&lt;/EndNote&gt;</w:instrText>
        </w:r>
        <w:r w:rsidRPr="002B2BD4" w:rsidDel="00C768CE">
          <w:fldChar w:fldCharType="separate"/>
        </w:r>
        <w:r w:rsidR="005C3F8D" w:rsidDel="00C768CE">
          <w:rPr>
            <w:noProof/>
          </w:rPr>
          <w:t>[28]</w:t>
        </w:r>
        <w:r w:rsidRPr="002B2BD4" w:rsidDel="00C768CE">
          <w:fldChar w:fldCharType="end"/>
        </w:r>
        <w:r w:rsidRPr="000D776F" w:rsidDel="00C768CE">
          <w:t>.</w:t>
        </w:r>
      </w:moveFrom>
    </w:p>
    <w:p w14:paraId="3FD392B7" w14:textId="3F03E018" w:rsidR="000A339C" w:rsidRPr="000D776F" w:rsidDel="005E3608" w:rsidRDefault="000A339C">
      <w:pPr>
        <w:pStyle w:val="Text"/>
        <w:rPr>
          <w:del w:id="1827" w:author="Tahir Nisar [2]" w:date="2024-05-12T20:43:00Z"/>
        </w:rPr>
      </w:pPr>
      <w:moveFrom w:id="1828" w:author="Tahir Nisar [2]" w:date="2024-07-22T20:58:00Z">
        <w:r w:rsidRPr="000D776F" w:rsidDel="00C768CE">
          <w:t>Similarly, the gas mixture will oppose the streamer discharge to initiate by increasing the CO</w:t>
        </w:r>
        <w:r w:rsidRPr="000D776F" w:rsidDel="00C768CE">
          <w:rPr>
            <w:vertAlign w:val="subscript"/>
          </w:rPr>
          <w:t>2</w:t>
        </w:r>
        <w:r w:rsidRPr="000D776F" w:rsidDel="00C768CE">
          <w:t>. The increase in the CO</w:t>
        </w:r>
        <w:r w:rsidRPr="000D776F" w:rsidDel="00C768CE">
          <w:rPr>
            <w:vertAlign w:val="subscript"/>
          </w:rPr>
          <w:t>2</w:t>
        </w:r>
        <w:r w:rsidRPr="000D776F" w:rsidDel="00C768CE">
          <w:t xml:space="preserve"> concentration ratio will reduce the streamer discharge and decrease the overall electron number density. The electron impact cross-section of CO</w:t>
        </w:r>
        <w:r w:rsidRPr="000D776F" w:rsidDel="00C768CE">
          <w:rPr>
            <w:vertAlign w:val="subscript"/>
          </w:rPr>
          <w:t>2</w:t>
        </w:r>
        <w:r w:rsidRPr="000D776F" w:rsidDel="00C768CE">
          <w:t xml:space="preserve"> is lower than that of O</w:t>
        </w:r>
        <w:r w:rsidRPr="000D776F" w:rsidDel="00C768CE">
          <w:rPr>
            <w:vertAlign w:val="subscript"/>
          </w:rPr>
          <w:t>2</w:t>
        </w:r>
        <w:r w:rsidRPr="000D776F" w:rsidDel="00C768CE">
          <w:t xml:space="preserve"> </w:t>
        </w:r>
        <w:r w:rsidRPr="002B2BD4" w:rsidDel="00C768CE">
          <w:fldChar w:fldCharType="begin"/>
        </w:r>
        <w:r w:rsidR="005C3F8D" w:rsidDel="00C768CE">
          <w:instrText xml:space="preserve"> ADDIN EN.CITE &lt;EndNote&gt;&lt;Cite&gt;&lt;Author&gt;Scherschligt&lt;/Author&gt;&lt;Year&gt;2018&lt;/Year&gt;&lt;RecNum&gt;25&lt;/RecNum&gt;&lt;DisplayText&gt;[29]&lt;/DisplayText&gt;&lt;record&gt;&lt;rec-number&gt;25&lt;/rec-number&gt;&lt;foreign-keys&gt;&lt;key app="EN" db-id="r05xs095xr9rs7e0esa5sw55rz0ztxw9drz9" timestamp="1704475652"&gt;25&lt;/key&gt;&lt;/foreign-keys&gt;&lt;ref-type name="Journal Article"&gt;17&lt;/ref-type&gt;&lt;contributors&gt;&lt;authors&gt;&lt;author&gt;Scherschligt, Julia&lt;/author&gt;&lt;author&gt;Fedchak, James A&lt;/author&gt;&lt;author&gt;Ahmed, Zeeshan&lt;/author&gt;&lt;author&gt;Barker, Daniel S&lt;/author&gt;&lt;author&gt;Douglass, Kevin&lt;/author&gt;&lt;author&gt;Eckel, Stephen&lt;/author&gt;&lt;author&gt;Hanson, Edward&lt;/author&gt;&lt;author&gt;Hendricks, Jay&lt;/author&gt;&lt;author&gt;Klimov, Nikolai&lt;/author&gt;&lt;author&gt;Purdy, Thomas&lt;/author&gt;&lt;/authors&gt;&lt;/contributors&gt;&lt;titles&gt;&lt;title&gt;Quantum-based vacuum metrology at the National Institute of Standards and Technology&lt;/title&gt;&lt;secondary-title&gt;Journal of Vacuum Science &amp;amp; Technology A&lt;/secondary-title&gt;&lt;/titles&gt;&lt;periodical&gt;&lt;full-title&gt;Journal of Vacuum Science &amp;amp; Technology A&lt;/full-title&gt;&lt;/periodical&gt;&lt;volume&gt;36&lt;/volume&gt;&lt;number&gt;4&lt;/number&gt;&lt;dates&gt;&lt;year&gt;2018&lt;/year&gt;&lt;/dates&gt;&lt;isbn&gt;0734-2101&lt;/isbn&gt;&lt;urls&gt;&lt;/urls&gt;&lt;/record&gt;&lt;/Cite&gt;&lt;/EndNote&gt;</w:instrText>
        </w:r>
        <w:r w:rsidRPr="002B2BD4" w:rsidDel="00C768CE">
          <w:fldChar w:fldCharType="separate"/>
        </w:r>
        <w:r w:rsidR="005C3F8D" w:rsidDel="00C768CE">
          <w:rPr>
            <w:noProof/>
          </w:rPr>
          <w:t>[29]</w:t>
        </w:r>
        <w:r w:rsidRPr="002B2BD4" w:rsidDel="00C768CE">
          <w:fldChar w:fldCharType="end"/>
        </w:r>
        <w:r w:rsidRPr="000D776F" w:rsidDel="00C768CE">
          <w:t>. The electrons generated per unit area in the case of CO</w:t>
        </w:r>
        <w:r w:rsidRPr="000D776F" w:rsidDel="00C768CE">
          <w:rPr>
            <w:vertAlign w:val="subscript"/>
          </w:rPr>
          <w:t>2</w:t>
        </w:r>
        <w:r w:rsidRPr="000D776F" w:rsidDel="00C768CE">
          <w:t xml:space="preserve"> are less in number than in O</w:t>
        </w:r>
        <w:r w:rsidRPr="000D776F" w:rsidDel="00C768CE">
          <w:rPr>
            <w:vertAlign w:val="subscript"/>
          </w:rPr>
          <w:t>2</w:t>
        </w:r>
        <w:r w:rsidRPr="000D776F" w:rsidDel="00C768CE">
          <w:t>. The streamer discharge becomes slow in a gas mixture. Hence, the electron number density also decreases, and the insulation of the gas mixture improves. Furthermore, the simulation results show that negative streamer discharge has higher electron number density when compared with positive streamer. Also, in the case of the negative streamer, the maximum charge density is at the tip of the discharge (Figure 1</w:t>
        </w:r>
        <w:r w:rsidR="0055708C" w:rsidRPr="000D776F" w:rsidDel="00C768CE">
          <w:t>5</w:t>
        </w:r>
        <w:r w:rsidRPr="000D776F" w:rsidDel="00C768CE">
          <w:t>a). In the case of the positive streamer, the maximum charge density is at the tail of the discharge (Figure 1</w:t>
        </w:r>
        <w:r w:rsidR="000E12AF" w:rsidRPr="000D776F" w:rsidDel="00C768CE">
          <w:t>5</w:t>
        </w:r>
        <w:r w:rsidRPr="000D776F" w:rsidDel="00C768CE">
          <w:t>d). Hence, the electron density in the negative streamer discharge will enhance the electrons collision in a gas mixture and increase the propagation along the z-ax</w:t>
        </w:r>
        <w:r w:rsidRPr="000D776F" w:rsidDel="005E3608">
          <w:t>is.</w:t>
        </w:r>
      </w:moveFrom>
      <w:moveFromRangeEnd w:id="1825"/>
      <w:del w:id="1829" w:author="Tahir Nisar [2]" w:date="2024-05-12T20:44:00Z">
        <w:r w:rsidRPr="000D776F" w:rsidDel="005E3608">
          <w:delText xml:space="preserve">  </w:delText>
        </w:r>
      </w:del>
      <w:del w:id="1830" w:author="Tahir Nisar [2]" w:date="2024-05-12T20:43:00Z">
        <w:r w:rsidRPr="000D776F" w:rsidDel="005E3608">
          <w:delText xml:space="preserve">         </w:delText>
        </w:r>
      </w:del>
    </w:p>
    <w:p w14:paraId="32B04D2C" w14:textId="706D3DE9" w:rsidR="000A339C" w:rsidRPr="000D776F" w:rsidDel="005E3608" w:rsidRDefault="000A339C">
      <w:pPr>
        <w:pStyle w:val="Text"/>
        <w:rPr>
          <w:del w:id="1831" w:author="Tahir Nisar [2]" w:date="2024-05-12T20:43:00Z"/>
        </w:rPr>
        <w:pPrChange w:id="1832" w:author="Tahir Nisar [2]" w:date="2024-05-12T20:43:00Z">
          <w:pPr>
            <w:pStyle w:val="Figure"/>
          </w:pPr>
        </w:pPrChange>
      </w:pPr>
      <w:moveFromRangeStart w:id="1833" w:author="Tahir Nisar [2]" w:date="2024-05-12T20:36:00Z" w:name="move166438601"/>
      <w:moveFrom w:id="1834" w:author="Tahir Nisar [2]" w:date="2024-05-12T20:36:00Z">
        <w:del w:id="1835" w:author="Tahir Nisar [2]" w:date="2024-05-12T20:43:00Z">
          <w:r w:rsidRPr="002B2BD4" w:rsidDel="005E3608">
            <w:rPr>
              <w:noProof/>
              <w:lang w:val="en-GB" w:eastAsia="en-GB"/>
            </w:rPr>
            <w:drawing>
              <wp:inline distT="0" distB="0" distL="0" distR="0" wp14:anchorId="7A40D8A7" wp14:editId="79AA5BC5">
                <wp:extent cx="3761700" cy="3240000"/>
                <wp:effectExtent l="0" t="0" r="0" b="0"/>
                <wp:docPr id="24" name="Picture 27" descr="C:\Users\Tahir Nisar\Desktop\Draft for the paper\Pictures\Final images\Final images after 20th October 2023\Electron density at different concentr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hir Nisar\Desktop\Draft for the paper\Pictures\Final images\Final images after 20th October 2023\Electron density at different concentration.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1700" cy="3240000"/>
                        </a:xfrm>
                        <a:prstGeom prst="rect">
                          <a:avLst/>
                        </a:prstGeom>
                        <a:noFill/>
                        <a:ln>
                          <a:noFill/>
                        </a:ln>
                      </pic:spPr>
                    </pic:pic>
                  </a:graphicData>
                </a:graphic>
              </wp:inline>
            </w:drawing>
          </w:r>
        </w:del>
      </w:moveFrom>
      <w:moveFromRangeEnd w:id="1833"/>
    </w:p>
    <w:p w14:paraId="308D70E5" w14:textId="1E5788B5" w:rsidR="000A339C" w:rsidRPr="000D776F" w:rsidDel="005E3608" w:rsidRDefault="000A339C">
      <w:pPr>
        <w:pStyle w:val="Text"/>
        <w:rPr>
          <w:del w:id="1836" w:author="Tahir Nisar [2]" w:date="2024-05-12T20:44:00Z"/>
        </w:rPr>
        <w:pPrChange w:id="1837" w:author="Tahir Nisar [2]" w:date="2024-05-12T20:43:00Z">
          <w:pPr>
            <w:pStyle w:val="FigureCaption"/>
          </w:pPr>
        </w:pPrChange>
      </w:pPr>
      <w:del w:id="1838" w:author="Tahir Nisar [2]" w:date="2024-05-12T20:43:00Z">
        <w:r w:rsidRPr="000D776F" w:rsidDel="005E3608">
          <w:delText xml:space="preserve">Figure </w:delText>
        </w:r>
        <w:r w:rsidRPr="002B2BD4" w:rsidDel="005E3608">
          <w:fldChar w:fldCharType="begin"/>
        </w:r>
        <w:r w:rsidRPr="000D776F" w:rsidDel="005E3608">
          <w:delInstrText xml:space="preserve"> SEQ Figure \* ARABIC </w:delInstrText>
        </w:r>
        <w:r w:rsidRPr="002B2BD4" w:rsidDel="005E3608">
          <w:fldChar w:fldCharType="separate"/>
        </w:r>
        <w:r w:rsidR="00EC1EA7" w:rsidDel="005E3608">
          <w:rPr>
            <w:noProof/>
          </w:rPr>
          <w:delText>15</w:delText>
        </w:r>
        <w:r w:rsidRPr="002B2BD4" w:rsidDel="005E3608">
          <w:fldChar w:fldCharType="end"/>
        </w:r>
        <w:r w:rsidRPr="000D776F" w:rsidDel="005E3608">
          <w:delText xml:space="preserve">. </w:delText>
        </w:r>
      </w:del>
      <w:del w:id="1839" w:author="Tahir Nisar [2]" w:date="2024-05-12T20:37:00Z">
        <w:r w:rsidRPr="000D776F" w:rsidDel="00AB5788">
          <w:delText>Electron density of positive and negative streamer discharge at different mixed ratios (1/m3). (a,b,c) represents negative streamer discharge. (d,e,f) represents positive streamer discharge.</w:delText>
        </w:r>
      </w:del>
    </w:p>
    <w:p w14:paraId="3D30C7D9" w14:textId="32692099" w:rsidR="000A339C" w:rsidRPr="00FE0B7E" w:rsidDel="00C768CE" w:rsidRDefault="000A339C" w:rsidP="00416AA4">
      <w:pPr>
        <w:pStyle w:val="Text"/>
        <w:rPr>
          <w:del w:id="1840" w:author="Tahir Nisar [2]" w:date="2024-05-12T20:58:00Z"/>
          <w:highlight w:val="yellow"/>
          <w:rPrChange w:id="1841" w:author="Tahir Nisar" w:date="2024-04-05T16:29:00Z">
            <w:rPr>
              <w:del w:id="1842" w:author="Tahir Nisar [2]" w:date="2024-05-12T20:58:00Z"/>
            </w:rPr>
          </w:rPrChange>
        </w:rPr>
      </w:pPr>
      <w:del w:id="1843" w:author="Tahir Nisar [2]" w:date="2024-05-12T20:58:00Z">
        <w:r w:rsidRPr="00FE0B7E" w:rsidDel="00C768CE">
          <w:rPr>
            <w:highlight w:val="yellow"/>
            <w:rPrChange w:id="1844" w:author="Tahir Nisar" w:date="2024-04-05T16:29:00Z">
              <w:rPr/>
            </w:rPrChange>
          </w:rPr>
          <w:delText>The total ionization rate of CO</w:delText>
        </w:r>
        <w:r w:rsidRPr="00FE0B7E" w:rsidDel="00C768CE">
          <w:rPr>
            <w:highlight w:val="yellow"/>
            <w:vertAlign w:val="subscript"/>
            <w:rPrChange w:id="1845" w:author="Tahir Nisar" w:date="2024-04-05T16:29:00Z">
              <w:rPr>
                <w:vertAlign w:val="subscript"/>
              </w:rPr>
            </w:rPrChange>
          </w:rPr>
          <w:delText>2</w:delText>
        </w:r>
        <w:r w:rsidRPr="00FE0B7E" w:rsidDel="00C768CE">
          <w:rPr>
            <w:highlight w:val="yellow"/>
            <w:rPrChange w:id="1846" w:author="Tahir Nisar" w:date="2024-04-05T16:29:00Z">
              <w:rPr/>
            </w:rPrChange>
          </w:rPr>
          <w:delText>/O</w:delText>
        </w:r>
        <w:r w:rsidRPr="00FE0B7E" w:rsidDel="00C768CE">
          <w:rPr>
            <w:highlight w:val="yellow"/>
            <w:vertAlign w:val="subscript"/>
            <w:rPrChange w:id="1847" w:author="Tahir Nisar" w:date="2024-04-05T16:29:00Z">
              <w:rPr>
                <w:vertAlign w:val="subscript"/>
              </w:rPr>
            </w:rPrChange>
          </w:rPr>
          <w:delText>2</w:delText>
        </w:r>
        <w:r w:rsidRPr="00FE0B7E" w:rsidDel="00C768CE">
          <w:rPr>
            <w:highlight w:val="yellow"/>
            <w:rPrChange w:id="1848" w:author="Tahir Nisar" w:date="2024-04-05T16:29:00Z">
              <w:rPr/>
            </w:rPrChange>
          </w:rPr>
          <w:delText xml:space="preserve"> mixture gas is depicted in figure 1</w:delText>
        </w:r>
        <w:r w:rsidR="00DF7B50" w:rsidRPr="00FE0B7E" w:rsidDel="00C768CE">
          <w:rPr>
            <w:highlight w:val="yellow"/>
            <w:rPrChange w:id="1849" w:author="Tahir Nisar" w:date="2024-04-05T16:29:00Z">
              <w:rPr/>
            </w:rPrChange>
          </w:rPr>
          <w:delText>6</w:delText>
        </w:r>
        <w:r w:rsidRPr="00FE0B7E" w:rsidDel="00C768CE">
          <w:rPr>
            <w:highlight w:val="yellow"/>
            <w:rPrChange w:id="1850" w:author="Tahir Nisar" w:date="2024-04-05T16:29:00Z">
              <w:rPr/>
            </w:rPrChange>
          </w:rPr>
          <w:delText>. The total ionization rate of the gas mixture s</w:delText>
        </w:r>
        <w:r w:rsidR="00666883" w:rsidRPr="00FE0B7E" w:rsidDel="00C768CE">
          <w:rPr>
            <w:highlight w:val="yellow"/>
            <w:rPrChange w:id="1851" w:author="Tahir Nisar" w:date="2024-04-05T16:29:00Z">
              <w:rPr/>
            </w:rPrChange>
          </w:rPr>
          <w:delText>hows</w:delText>
        </w:r>
        <w:r w:rsidRPr="00FE0B7E" w:rsidDel="00C768CE">
          <w:rPr>
            <w:highlight w:val="yellow"/>
            <w:rPrChange w:id="1852" w:author="Tahir Nisar" w:date="2024-04-05T16:29:00Z">
              <w:rPr/>
            </w:rPrChange>
          </w:rPr>
          <w:delText xml:space="preserve"> the same pattern as shown in figure 13. The total ionization rate was calculated at three different gas mixtures. The simulation results in figure 14 show that increasing the amount of O</w:delText>
        </w:r>
        <w:r w:rsidRPr="00FE0B7E" w:rsidDel="00C768CE">
          <w:rPr>
            <w:highlight w:val="yellow"/>
            <w:vertAlign w:val="subscript"/>
            <w:rPrChange w:id="1853" w:author="Tahir Nisar" w:date="2024-04-05T16:29:00Z">
              <w:rPr>
                <w:vertAlign w:val="subscript"/>
              </w:rPr>
            </w:rPrChange>
          </w:rPr>
          <w:delText>2</w:delText>
        </w:r>
        <w:r w:rsidRPr="00FE0B7E" w:rsidDel="00C768CE">
          <w:rPr>
            <w:highlight w:val="yellow"/>
            <w:rPrChange w:id="1854" w:author="Tahir Nisar" w:date="2024-04-05T16:29:00Z">
              <w:rPr/>
            </w:rPrChange>
          </w:rPr>
          <w:delText xml:space="preserve"> concentration in a gas mixture increases the total ionization rate. Figure 14 also shows that ionization rate in a gas mixture increases as the O</w:delText>
        </w:r>
        <w:r w:rsidRPr="00FE0B7E" w:rsidDel="00C768CE">
          <w:rPr>
            <w:highlight w:val="yellow"/>
            <w:vertAlign w:val="subscript"/>
            <w:rPrChange w:id="1855" w:author="Tahir Nisar" w:date="2024-04-05T16:29:00Z">
              <w:rPr>
                <w:vertAlign w:val="subscript"/>
              </w:rPr>
            </w:rPrChange>
          </w:rPr>
          <w:delText>2</w:delText>
        </w:r>
        <w:r w:rsidRPr="00FE0B7E" w:rsidDel="00C768CE">
          <w:rPr>
            <w:highlight w:val="yellow"/>
            <w:rPrChange w:id="1856" w:author="Tahir Nisar" w:date="2024-04-05T16:29:00Z">
              <w:rPr/>
            </w:rPrChange>
          </w:rPr>
          <w:delText xml:space="preserve"> concentration increases due the increase in streamer discharge </w:delText>
        </w:r>
        <w:r w:rsidRPr="00FE0B7E" w:rsidDel="00C768CE">
          <w:rPr>
            <w:highlight w:val="yellow"/>
            <w:rPrChange w:id="1857" w:author="Tahir Nisar" w:date="2024-04-05T16:29:00Z">
              <w:rPr/>
            </w:rPrChange>
          </w:rPr>
          <w:fldChar w:fldCharType="begin"/>
        </w:r>
        <w:r w:rsidR="0076312C" w:rsidDel="00C768CE">
          <w:rPr>
            <w:highlight w:val="yellow"/>
          </w:rPr>
          <w:delInstrText xml:space="preserve"> ADDIN EN.CITE &lt;EndNote&gt;&lt;Cite&gt;&lt;Author&gt;Li&lt;/Author&gt;&lt;Year&gt;2021&lt;/Year&gt;&lt;RecNum&gt;27&lt;/RecNum&gt;&lt;DisplayText&gt;[31]&lt;/DisplayText&gt;&lt;record&gt;&lt;rec-number&gt;27&lt;/rec-number&gt;&lt;foreign-keys&gt;&lt;key app="EN" db-id="r05xs095xr9rs7e0esa5sw55rz0ztxw9drz9" timestamp="1704515611"&gt;27&lt;/key&gt;&lt;/foreign-keys&gt;&lt;ref-type name="Journal Article"&gt;17&lt;/ref-type&gt;&lt;contributors&gt;&lt;authors&gt;&lt;author&gt;Li, Yalong&lt;/author&gt;&lt;author&gt;Zhang, Xiaoxing&lt;/author&gt;&lt;author&gt;Li, Yi&lt;/author&gt;&lt;author&gt;Wei, Zhuo&lt;/author&gt;&lt;author&gt;Ye, Fanchao&lt;/author&gt;&lt;author&gt;Xiao, Song&lt;/author&gt;&lt;author&gt;Wang, Yi&lt;/author&gt;&lt;/authors&gt;&lt;/contributors&gt;&lt;titles&gt;&lt;title&gt;Effect of oxygen on power frequency breakdown characteristics and decomposition properties of C5-PFK/CO 2 gas mixture&lt;/title&gt;&lt;secondary-title&gt;IEEE Transactions on Dielectrics and Electrical Insulation&lt;/secondary-title&gt;&lt;/titles&gt;&lt;periodical&gt;&lt;full-title&gt;IEEE Transactions on Dielectrics and Electrical Insulation&lt;/full-title&gt;&lt;/periodical&gt;&lt;pages&gt;373-380&lt;/pages&gt;&lt;volume&gt;28&lt;/volume&gt;&lt;number&gt;2&lt;/number&gt;&lt;dates&gt;&lt;year&gt;2021&lt;/year&gt;&lt;/dates&gt;&lt;isbn&gt;1070-9878&lt;/isbn&gt;&lt;urls&gt;&lt;/urls&gt;&lt;/record&gt;&lt;/Cite&gt;&lt;/EndNote&gt;</w:delInstrText>
        </w:r>
        <w:r w:rsidRPr="00FE0B7E" w:rsidDel="00C768CE">
          <w:rPr>
            <w:highlight w:val="yellow"/>
            <w:rPrChange w:id="1858" w:author="Tahir Nisar" w:date="2024-04-05T16:29:00Z">
              <w:rPr/>
            </w:rPrChange>
          </w:rPr>
          <w:fldChar w:fldCharType="separate"/>
        </w:r>
        <w:r w:rsidR="0076312C" w:rsidDel="00C768CE">
          <w:rPr>
            <w:noProof/>
            <w:highlight w:val="yellow"/>
          </w:rPr>
          <w:delText>[31]</w:delText>
        </w:r>
        <w:r w:rsidRPr="00FE0B7E" w:rsidDel="00C768CE">
          <w:rPr>
            <w:highlight w:val="yellow"/>
            <w:rPrChange w:id="1859" w:author="Tahir Nisar" w:date="2024-04-05T16:29:00Z">
              <w:rPr/>
            </w:rPrChange>
          </w:rPr>
          <w:fldChar w:fldCharType="end"/>
        </w:r>
        <w:r w:rsidRPr="00FE0B7E" w:rsidDel="00C768CE">
          <w:rPr>
            <w:highlight w:val="yellow"/>
            <w:rPrChange w:id="1860" w:author="Tahir Nisar" w:date="2024-04-05T16:29:00Z">
              <w:rPr/>
            </w:rPrChange>
          </w:rPr>
          <w:delText xml:space="preserve">. </w:delText>
        </w:r>
      </w:del>
    </w:p>
    <w:p w14:paraId="136FB4B0" w14:textId="4ECA2671" w:rsidR="000A339C" w:rsidRPr="000D776F" w:rsidDel="00C768CE" w:rsidRDefault="000A339C" w:rsidP="00416AA4">
      <w:pPr>
        <w:pStyle w:val="Text"/>
        <w:rPr>
          <w:del w:id="1861" w:author="Tahir Nisar [2]" w:date="2024-05-12T20:58:00Z"/>
        </w:rPr>
      </w:pPr>
      <w:del w:id="1862" w:author="Tahir Nisar [2]" w:date="2024-05-12T20:58:00Z">
        <w:r w:rsidRPr="00FE0B7E" w:rsidDel="00C768CE">
          <w:rPr>
            <w:highlight w:val="yellow"/>
            <w:rPrChange w:id="1863" w:author="Tahir Nisar" w:date="2024-04-05T16:29:00Z">
              <w:rPr/>
            </w:rPrChange>
          </w:rPr>
          <w:delText>The propagation in the streamer discharge will increase the electron number density. The total ionization rate increases as the electron number density increases. The streamer head is equipped with the highest ionization rate and the highest electron number density. The higher the total ionization rate, the easier it is to ionize a gas mixture by increasing the O</w:delText>
        </w:r>
        <w:r w:rsidRPr="00FE0B7E" w:rsidDel="00C768CE">
          <w:rPr>
            <w:highlight w:val="yellow"/>
            <w:vertAlign w:val="subscript"/>
            <w:rPrChange w:id="1864" w:author="Tahir Nisar" w:date="2024-04-05T16:29:00Z">
              <w:rPr>
                <w:vertAlign w:val="subscript"/>
              </w:rPr>
            </w:rPrChange>
          </w:rPr>
          <w:delText>2</w:delText>
        </w:r>
        <w:r w:rsidRPr="00FE0B7E" w:rsidDel="00C768CE">
          <w:rPr>
            <w:highlight w:val="yellow"/>
            <w:rPrChange w:id="1865" w:author="Tahir Nisar" w:date="2024-04-05T16:29:00Z">
              <w:rPr/>
            </w:rPrChange>
          </w:rPr>
          <w:delText xml:space="preserve"> concentration ratio and decreasing the CO</w:delText>
        </w:r>
        <w:r w:rsidRPr="00FE0B7E" w:rsidDel="00C768CE">
          <w:rPr>
            <w:highlight w:val="yellow"/>
            <w:vertAlign w:val="subscript"/>
            <w:rPrChange w:id="1866" w:author="Tahir Nisar" w:date="2024-04-05T16:29:00Z">
              <w:rPr>
                <w:vertAlign w:val="subscript"/>
              </w:rPr>
            </w:rPrChange>
          </w:rPr>
          <w:delText>2</w:delText>
        </w:r>
        <w:r w:rsidRPr="00FE0B7E" w:rsidDel="00C768CE">
          <w:rPr>
            <w:highlight w:val="yellow"/>
            <w:rPrChange w:id="1867" w:author="Tahir Nisar" w:date="2024-04-05T16:29:00Z">
              <w:rPr/>
            </w:rPrChange>
          </w:rPr>
          <w:delText xml:space="preserve"> concentration ratio </w:delText>
        </w:r>
        <w:r w:rsidRPr="00FE0B7E" w:rsidDel="00C768CE">
          <w:rPr>
            <w:highlight w:val="yellow"/>
            <w:rPrChange w:id="1868" w:author="Tahir Nisar" w:date="2024-04-05T16:29:00Z">
              <w:rPr/>
            </w:rPrChange>
          </w:rPr>
          <w:fldChar w:fldCharType="begin"/>
        </w:r>
        <w:r w:rsidR="005C3F8D" w:rsidDel="00C768CE">
          <w:rPr>
            <w:highlight w:val="yellow"/>
          </w:rPr>
          <w:delInstrText xml:space="preserve"> ADDIN EN.CITE &lt;EndNote&gt;&lt;Cite&gt;&lt;Author&gt;Carbone&lt;/Author&gt;&lt;Year&gt;2021&lt;/Year&gt;&lt;RecNum&gt;18&lt;/RecNum&gt;&lt;DisplayText&gt;[23]&lt;/DisplayText&gt;&lt;record&gt;&lt;rec-number&gt;18&lt;/rec-number&gt;&lt;foreign-keys&gt;&lt;key app="EN" db-id="r05xs095xr9rs7e0esa5sw55rz0ztxw9drz9" timestamp="1704423118"&gt;18&lt;/key&gt;&lt;/foreign-keys&gt;&lt;ref-type name="Journal Article"&gt;17&lt;/ref-type&gt;&lt;contributors&gt;&lt;authors&gt;&lt;author&gt;Carbone, Emile&lt;/author&gt;&lt;author&gt;Graef, Wouter&lt;/author&gt;&lt;author&gt;Hagelaar, Gerjan&lt;/author&gt;&lt;author&gt;Boer, Daan&lt;/author&gt;&lt;author&gt;Hopkins, Matthew M&lt;/author&gt;&lt;author&gt;Stephens, Jacob C&lt;/author&gt;&lt;author&gt;Yee, Benjamin T&lt;/author&gt;&lt;author&gt;Pancheshnyi, Sergey&lt;/author&gt;&lt;author&gt;Van Dijk, Jan&lt;/author&gt;&lt;author&gt;Pitchford, Leanne&lt;/author&gt;&lt;/authors&gt;&lt;/contributors&gt;&lt;titles&gt;&lt;title&gt;Data needs for modeling low-temperature non-equilibrium plasmas: the LXCat project, history, perspectives and a tutorial&lt;/title&gt;&lt;secondary-title&gt;Atoms&lt;/secondary-title&gt;&lt;/titles&gt;&lt;periodical&gt;&lt;full-title&gt;Atoms&lt;/full-title&gt;&lt;/periodical&gt;&lt;pages&gt;16&lt;/pages&gt;&lt;volume&gt;9&lt;/volume&gt;&lt;number&gt;1&lt;/number&gt;&lt;dates&gt;&lt;year&gt;2021&lt;/year&gt;&lt;/dates&gt;&lt;isbn&gt;2218-2004&lt;/isbn&gt;&lt;urls&gt;&lt;/urls&gt;&lt;/record&gt;&lt;/Cite&gt;&lt;/EndNote&gt;</w:delInstrText>
        </w:r>
        <w:r w:rsidRPr="00FE0B7E" w:rsidDel="00C768CE">
          <w:rPr>
            <w:highlight w:val="yellow"/>
            <w:rPrChange w:id="1869" w:author="Tahir Nisar" w:date="2024-04-05T16:29:00Z">
              <w:rPr/>
            </w:rPrChange>
          </w:rPr>
          <w:fldChar w:fldCharType="separate"/>
        </w:r>
        <w:r w:rsidR="005C3F8D" w:rsidDel="00C768CE">
          <w:rPr>
            <w:noProof/>
            <w:highlight w:val="yellow"/>
          </w:rPr>
          <w:delText>[23]</w:delText>
        </w:r>
        <w:r w:rsidRPr="00FE0B7E" w:rsidDel="00C768CE">
          <w:rPr>
            <w:highlight w:val="yellow"/>
            <w:rPrChange w:id="1870" w:author="Tahir Nisar" w:date="2024-04-05T16:29:00Z">
              <w:rPr/>
            </w:rPrChange>
          </w:rPr>
          <w:fldChar w:fldCharType="end"/>
        </w:r>
        <w:r w:rsidRPr="00FE0B7E" w:rsidDel="00C768CE">
          <w:rPr>
            <w:highlight w:val="yellow"/>
            <w:rPrChange w:id="1871" w:author="Tahir Nisar" w:date="2024-04-05T16:29:00Z">
              <w:rPr/>
            </w:rPrChange>
          </w:rPr>
          <w:delText>. Similarly, by increasing the CO</w:delText>
        </w:r>
        <w:r w:rsidRPr="00FE0B7E" w:rsidDel="00C768CE">
          <w:rPr>
            <w:highlight w:val="yellow"/>
            <w:vertAlign w:val="subscript"/>
            <w:rPrChange w:id="1872" w:author="Tahir Nisar" w:date="2024-04-05T16:29:00Z">
              <w:rPr>
                <w:vertAlign w:val="subscript"/>
              </w:rPr>
            </w:rPrChange>
          </w:rPr>
          <w:delText>2</w:delText>
        </w:r>
        <w:r w:rsidRPr="00FE0B7E" w:rsidDel="00C768CE">
          <w:rPr>
            <w:highlight w:val="yellow"/>
            <w:rPrChange w:id="1873" w:author="Tahir Nisar" w:date="2024-04-05T16:29:00Z">
              <w:rPr/>
            </w:rPrChange>
          </w:rPr>
          <w:delText xml:space="preserve"> concentration ratio, the total ionization rate decreases. Figure 14 also shows that the ionization rate in negative streamer discharge is higher than in positive streamer discharge. The electron number density in negative streamer discharge is higher than in positive streamer discharge </w:delText>
        </w:r>
        <w:r w:rsidRPr="00FE0B7E" w:rsidDel="00C768CE">
          <w:rPr>
            <w:highlight w:val="yellow"/>
            <w:rPrChange w:id="1874" w:author="Tahir Nisar" w:date="2024-04-05T16:29:00Z">
              <w:rPr/>
            </w:rPrChange>
          </w:rPr>
          <w:fldChar w:fldCharType="begin"/>
        </w:r>
        <w:r w:rsidR="005C3F8D" w:rsidDel="00C768CE">
          <w:rPr>
            <w:highlight w:val="yellow"/>
          </w:rPr>
          <w:delInstrText xml:space="preserve"> ADDIN EN.CITE &lt;EndNote&gt;&lt;Cite&gt;&lt;Author&gt;Li&lt;/Author&gt;&lt;Year&gt;2020&lt;/Year&gt;&lt;RecNum&gt;29&lt;/RecNum&gt;&lt;DisplayText&gt;[13, 17]&lt;/DisplayText&gt;&lt;record&gt;&lt;rec-number&gt;29&lt;/rec-number&gt;&lt;foreign-keys&gt;&lt;key app="EN" db-id="r05xs095xr9rs7e0esa5sw55rz0ztxw9drz9" timestamp="1704517154"&gt;29&lt;/key&gt;&lt;/foreign-keys&gt;&lt;ref-type name="Journal Article"&gt;17&lt;/ref-type&gt;&lt;contributors&gt;&lt;authors&gt;&lt;author&gt;Li, Xiaoran&lt;/author&gt;&lt;author&gt;Sun, Anbang&lt;/author&gt;&lt;author&gt;Teunissen, Jannis&lt;/author&gt;&lt;/authors&gt;&lt;/contributors&gt;&lt;titles&gt;&lt;title&gt;A computational study of negative surface discharges: Characteristics of surface streamers and surface charges&lt;/title&gt;&lt;secondary-title&gt;IEEE Transactions on Dielectrics and Electrical Insulation&lt;/secondary-title&gt;&lt;/titles&gt;&lt;periodical&gt;&lt;full-title&gt;IEEE Transactions on Dielectrics and Electrical Insulation&lt;/full-title&gt;&lt;/periodical&gt;&lt;pages&gt;1178-1186&lt;/pages&gt;&lt;volume&gt;27&lt;/volume&gt;&lt;number&gt;4&lt;/number&gt;&lt;dates&gt;&lt;year&gt;2020&lt;/year&gt;&lt;/dates&gt;&lt;isbn&gt;1070-9878&lt;/isbn&gt;&lt;urls&gt;&lt;/urls&gt;&lt;/record&gt;&lt;/Cite&gt;&lt;Cite&gt;&lt;Author&gt;Li&lt;/Author&gt;&lt;Year&gt;2020&lt;/Year&gt;&lt;RecNum&gt;13&lt;/RecNum&gt;&lt;record&gt;&lt;rec-number&gt;13&lt;/rec-number&gt;&lt;foreign-keys&gt;&lt;key app="EN" db-id="r05xs095xr9rs7e0esa5sw55rz0ztxw9drz9" timestamp="1704421832"&gt;13&lt;/key&gt;&lt;/foreign-keys&gt;&lt;ref-type name="Journal Article"&gt;17&lt;/ref-type&gt;&lt;contributors&gt;&lt;authors&gt;&lt;author&gt;Li, Xiaoran&lt;/author&gt;&lt;author&gt;Sun, Anbang&lt;/author&gt;&lt;author&gt;Zhang, Guanjun&lt;/author&gt;&lt;author&gt;Teunissen, Jannis&lt;/author&gt;&lt;/authors&gt;&lt;/contributors&gt;&lt;titles&gt;&lt;title&gt;A computational study of positive streamers interacting with dielectrics&lt;/title&gt;&lt;secondary-title&gt;Plasma Sources Science and Technology&lt;/secondary-title&gt;&lt;/titles&gt;&lt;periodical&gt;&lt;full-title&gt;Plasma sources science and technology&lt;/full-title&gt;&lt;/periodical&gt;&lt;pages&gt;065004&lt;/pages&gt;&lt;volume&gt;29&lt;/volume&gt;&lt;number&gt;6&lt;/number&gt;&lt;dates&gt;&lt;year&gt;2020&lt;/year&gt;&lt;/dates&gt;&lt;isbn&gt;0963-0252&lt;/isbn&gt;&lt;urls&gt;&lt;/urls&gt;&lt;/record&gt;&lt;/Cite&gt;&lt;/EndNote&gt;</w:delInstrText>
        </w:r>
        <w:r w:rsidRPr="00FE0B7E" w:rsidDel="00C768CE">
          <w:rPr>
            <w:highlight w:val="yellow"/>
            <w:rPrChange w:id="1875" w:author="Tahir Nisar" w:date="2024-04-05T16:29:00Z">
              <w:rPr/>
            </w:rPrChange>
          </w:rPr>
          <w:fldChar w:fldCharType="separate"/>
        </w:r>
        <w:r w:rsidR="005C3F8D" w:rsidDel="00C768CE">
          <w:rPr>
            <w:noProof/>
            <w:highlight w:val="yellow"/>
          </w:rPr>
          <w:delText>[13, 17]</w:delText>
        </w:r>
        <w:r w:rsidRPr="00FE0B7E" w:rsidDel="00C768CE">
          <w:rPr>
            <w:highlight w:val="yellow"/>
            <w:rPrChange w:id="1876" w:author="Tahir Nisar" w:date="2024-04-05T16:29:00Z">
              <w:rPr/>
            </w:rPrChange>
          </w:rPr>
          <w:fldChar w:fldCharType="end"/>
        </w:r>
        <w:r w:rsidRPr="00FE0B7E" w:rsidDel="00C768CE">
          <w:rPr>
            <w:highlight w:val="yellow"/>
            <w:rPrChange w:id="1877" w:author="Tahir Nisar" w:date="2024-04-05T16:29:00Z">
              <w:rPr/>
            </w:rPrChange>
          </w:rPr>
          <w:delText>. This reveals that higher the electron number density, increases the ionization rate and hence the streamer discharge propagation speed will enhance in a gas mixture.</w:delText>
        </w:r>
        <w:r w:rsidRPr="000D776F" w:rsidDel="00C768CE">
          <w:delText xml:space="preserve">  </w:delText>
        </w:r>
      </w:del>
    </w:p>
    <w:p w14:paraId="3F738A25" w14:textId="569BAD4F" w:rsidR="000A339C" w:rsidRPr="000D776F" w:rsidDel="00C768CE" w:rsidRDefault="000A339C" w:rsidP="009E4600">
      <w:pPr>
        <w:pStyle w:val="Figure"/>
        <w:rPr>
          <w:del w:id="1878" w:author="Tahir Nisar [2]" w:date="2024-05-12T20:58:00Z"/>
        </w:rPr>
      </w:pPr>
      <w:del w:id="1879" w:author="Tahir Nisar [2]" w:date="2024-05-12T20:58:00Z">
        <w:r w:rsidRPr="002B2BD4" w:rsidDel="00C768CE">
          <w:rPr>
            <w:noProof/>
            <w:lang w:val="en-GB" w:eastAsia="en-GB"/>
          </w:rPr>
          <w:drawing>
            <wp:inline distT="0" distB="0" distL="0" distR="0" wp14:anchorId="212D03CC" wp14:editId="760764FE">
              <wp:extent cx="3766665" cy="3240000"/>
              <wp:effectExtent l="0" t="0" r="5715" b="0"/>
              <wp:docPr id="25" name="Picture 15" descr="E:\Research Data\Draft for the paper\Pictures\Final images\Final images after 20th October 2023\Total ionization ra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esearch Data\Draft for the paper\Pictures\Final images\Final images after 20th October 2023\Total ionization rate.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6665" cy="3240000"/>
                      </a:xfrm>
                      <a:prstGeom prst="rect">
                        <a:avLst/>
                      </a:prstGeom>
                      <a:noFill/>
                      <a:ln>
                        <a:noFill/>
                      </a:ln>
                    </pic:spPr>
                  </pic:pic>
                </a:graphicData>
              </a:graphic>
            </wp:inline>
          </w:drawing>
        </w:r>
      </w:del>
    </w:p>
    <w:p w14:paraId="4E878ED9" w14:textId="0D89C48F" w:rsidR="000A339C" w:rsidRPr="000D776F" w:rsidDel="00C768CE" w:rsidRDefault="000A339C" w:rsidP="009E4600">
      <w:pPr>
        <w:pStyle w:val="FigureCaption"/>
        <w:rPr>
          <w:del w:id="1880" w:author="Tahir Nisar [2]" w:date="2024-05-12T20:58:00Z"/>
        </w:rPr>
      </w:pPr>
      <w:del w:id="1881" w:author="Tahir Nisar [2]" w:date="2024-05-12T20:58:00Z">
        <w:r w:rsidRPr="000D776F" w:rsidDel="00C768CE">
          <w:rPr>
            <w:b/>
          </w:rPr>
          <w:delText xml:space="preserve">Figure </w:delText>
        </w:r>
        <w:r w:rsidRPr="002B2BD4" w:rsidDel="00C768CE">
          <w:rPr>
            <w:b/>
          </w:rPr>
          <w:fldChar w:fldCharType="begin"/>
        </w:r>
        <w:r w:rsidRPr="000D776F" w:rsidDel="00C768CE">
          <w:rPr>
            <w:b/>
          </w:rPr>
          <w:delInstrText xml:space="preserve"> SEQ Figure \* ARABIC </w:delInstrText>
        </w:r>
        <w:r w:rsidRPr="002B2BD4" w:rsidDel="00C768CE">
          <w:rPr>
            <w:b/>
          </w:rPr>
          <w:fldChar w:fldCharType="separate"/>
        </w:r>
        <w:r w:rsidR="00EC1EA7" w:rsidDel="00C768CE">
          <w:rPr>
            <w:b/>
            <w:noProof/>
          </w:rPr>
          <w:delText>16</w:delText>
        </w:r>
        <w:r w:rsidRPr="002B2BD4" w:rsidDel="00C768CE">
          <w:rPr>
            <w:b/>
          </w:rPr>
          <w:fldChar w:fldCharType="end"/>
        </w:r>
        <w:r w:rsidRPr="000D776F" w:rsidDel="00C768CE">
          <w:rPr>
            <w:b/>
          </w:rPr>
          <w:delText>.</w:delText>
        </w:r>
        <w:r w:rsidRPr="000D776F" w:rsidDel="00C768CE">
          <w:delText xml:space="preserve"> Total ionization rate at different mixed ratio (mol/m3 s). (a,b,c) represents negative streamer discharge. (d,e,f) represents positive streamer discharge.</w:delText>
        </w:r>
      </w:del>
    </w:p>
    <w:p w14:paraId="417FF9C4" w14:textId="79465040" w:rsidR="000A339C" w:rsidRPr="000D776F" w:rsidDel="00C768CE" w:rsidRDefault="000A339C" w:rsidP="00C32922">
      <w:pPr>
        <w:pStyle w:val="Heading2"/>
        <w:rPr>
          <w:del w:id="1882" w:author="Tahir Nisar [2]" w:date="2024-05-12T20:58:00Z"/>
        </w:rPr>
      </w:pPr>
      <w:del w:id="1883" w:author="Tahir Nisar [2]" w:date="2024-05-12T20:58:00Z">
        <w:r w:rsidRPr="000D776F" w:rsidDel="00C768CE">
          <w:delText>4.4 Electric field non-uniformity</w:delText>
        </w:r>
      </w:del>
    </w:p>
    <w:p w14:paraId="6DF6C47C" w14:textId="2DC9CE64" w:rsidR="000A339C" w:rsidRPr="000D776F" w:rsidDel="00C768CE" w:rsidRDefault="000A339C">
      <w:pPr>
        <w:pStyle w:val="Text"/>
        <w:rPr>
          <w:del w:id="1884" w:author="Tahir Nisar [2]" w:date="2024-05-12T20:58:00Z"/>
        </w:rPr>
      </w:pPr>
      <w:del w:id="1885" w:author="Tahir Nisar [2]" w:date="2024-05-12T20:58:00Z">
        <w:r w:rsidRPr="000D776F" w:rsidDel="00C768CE">
          <w:delText>The figure 1</w:delText>
        </w:r>
        <w:r w:rsidR="002E13AB" w:rsidRPr="000D776F" w:rsidDel="00C768CE">
          <w:delText>7</w:delText>
        </w:r>
        <w:r w:rsidRPr="000D776F" w:rsidDel="00C768CE">
          <w:delText xml:space="preserve"> shows the electron density of streamer discharge of gas mixture at different electrode radii. From the figure 16, the electron density decreases as the radius of the electrode increases. The electron density also depends on the electric field non-uniformity. The lower the tip radius, the higher the electron density, and the streamer discharge will be more prominent </w:delText>
        </w:r>
        <w:r w:rsidRPr="002B2BD4" w:rsidDel="00C768CE">
          <w:fldChar w:fldCharType="begin"/>
        </w:r>
        <w:r w:rsidRPr="000D776F" w:rsidDel="00C768CE">
          <w:delInstrText xml:space="preserve"> ADDIN EN.CITE &lt;EndNote&gt;&lt;Cite&gt;&lt;Author&gt;Wang&lt;/Author&gt;&lt;Year&gt;2016&lt;/Year&gt;&lt;RecNum&gt;42&lt;/RecNum&gt;&lt;DisplayText&gt;[30]&lt;/DisplayText&gt;&lt;record&gt;&lt;rec-number&gt;42&lt;/rec-number&gt;&lt;foreign-keys&gt;&lt;key app="EN" db-id="r05xs095xr9rs7e0esa5sw55rz0ztxw9drz9" timestamp="1704634686"&gt;42&lt;/key&gt;&lt;/foreign-keys&gt;&lt;ref-type name="Journal Article"&gt;17&lt;/ref-type&gt;&lt;contributors&gt;&lt;authors&gt;&lt;author&gt;Wang, Yue&lt;/author&gt;&lt;/authors&gt;&lt;/contributors&gt;&lt;titles&gt;&lt;title&gt;Research on the insulation characteristics of SF6/N2 mixture in low temperature environment&lt;/title&gt;&lt;secondary-title&gt;Harbin Institute of Technology, Harbin, China&lt;/secondary-title&gt;&lt;/titles&gt;&lt;periodical&gt;&lt;full-title&gt;Harbin Institute of Technology, Harbin, China&lt;/full-title&gt;&lt;/periodical&gt;&lt;pages&gt;23-26&lt;/pages&gt;&lt;dates&gt;&lt;year&gt;2016&lt;/year&gt;&lt;/dates&gt;&lt;urls&gt;&lt;/urls&gt;&lt;/record&gt;&lt;/Cite&gt;&lt;/EndNote&gt;</w:delInstrText>
        </w:r>
        <w:r w:rsidRPr="002B2BD4" w:rsidDel="00C768CE">
          <w:fldChar w:fldCharType="separate"/>
        </w:r>
        <w:r w:rsidRPr="000D776F" w:rsidDel="00C768CE">
          <w:rPr>
            <w:noProof/>
          </w:rPr>
          <w:delText>[30]</w:delText>
        </w:r>
        <w:r w:rsidRPr="002B2BD4" w:rsidDel="00C768CE">
          <w:fldChar w:fldCharType="end"/>
        </w:r>
        <w:r w:rsidRPr="000D776F" w:rsidDel="00C768CE">
          <w:delText>. The streamer discharge will travel a longer distance in a small electrode radius when compared to the higher electrode radius, as illustrated in figure 1</w:delText>
        </w:r>
        <w:r w:rsidR="00D5554B" w:rsidRPr="000D776F" w:rsidDel="00C768CE">
          <w:delText>7</w:delText>
        </w:r>
        <w:r w:rsidRPr="000D776F" w:rsidDel="00C768CE">
          <w:delText xml:space="preserve">. The decrease in the electric field non-uniformity in a gas mixture reduces the ionization in a gas mixture, and the electron number density also decreases. Hence, it reduces the streamer discharge travel in a gas mixture </w:delText>
        </w:r>
        <w:r w:rsidRPr="002B2BD4" w:rsidDel="00C768CE">
          <w:fldChar w:fldCharType="begin"/>
        </w:r>
        <w:r w:rsidRPr="000D776F" w:rsidDel="00C768CE">
          <w:delInstrText xml:space="preserve"> ADDIN EN.CITE &lt;EndNote&gt;&lt;Cite&gt;&lt;Author&gt;Starikovskiy&lt;/Author&gt;&lt;Year&gt;2020&lt;/Year&gt;&lt;RecNum&gt;43&lt;/RecNum&gt;&lt;DisplayText&gt;[31]&lt;/DisplayText&gt;&lt;record&gt;&lt;rec-number&gt;43&lt;/rec-number&gt;&lt;foreign-keys&gt;&lt;key app="EN" db-id="r05xs095xr9rs7e0esa5sw55rz0ztxw9drz9" timestamp="1704634806"&gt;43&lt;/key&gt;&lt;/foreign-keys&gt;&lt;ref-type name="Journal Article"&gt;17&lt;/ref-type&gt;&lt;contributors&gt;&lt;authors&gt;&lt;author&gt;Starikovskiy, A Yu&lt;/author&gt;&lt;author&gt;Aleksandrov, NL&lt;/author&gt;&lt;/authors&gt;&lt;/contributors&gt;&lt;titles&gt;&lt;title&gt;Blocking streamer development by plane gaseous layers of various densities&lt;/title&gt;&lt;secondary-title&gt;Plasma Sources Science and Technology&lt;/secondary-title&gt;&lt;/titles&gt;&lt;periodical&gt;&lt;full-title&gt;Plasma sources science and technology&lt;/full-title&gt;&lt;/periodical&gt;&lt;pages&gt;034002&lt;/pages&gt;&lt;volume&gt;29&lt;/volume&gt;&lt;number&gt;3&lt;/number&gt;&lt;dates&gt;&lt;year&gt;2020&lt;/year&gt;&lt;/dates&gt;&lt;isbn&gt;0963-0252&lt;/isbn&gt;&lt;urls&gt;&lt;/urls&gt;&lt;/record&gt;&lt;/Cite&gt;&lt;/EndNote&gt;</w:delInstrText>
        </w:r>
        <w:r w:rsidRPr="002B2BD4" w:rsidDel="00C768CE">
          <w:fldChar w:fldCharType="separate"/>
        </w:r>
        <w:r w:rsidRPr="000D776F" w:rsidDel="00C768CE">
          <w:rPr>
            <w:noProof/>
          </w:rPr>
          <w:delText>[31]</w:delText>
        </w:r>
        <w:r w:rsidRPr="002B2BD4" w:rsidDel="00C768CE">
          <w:fldChar w:fldCharType="end"/>
        </w:r>
        <w:r w:rsidRPr="000D776F" w:rsidDel="00C768CE">
          <w:delText>. Therefore, smaller the electrode radius, higher the ionization rate and less time will be taken by the streamer discharge.</w:delText>
        </w:r>
        <w:r w:rsidR="005E18E3" w:rsidRPr="000D776F" w:rsidDel="00C768CE">
          <w:delText xml:space="preserve"> </w:delText>
        </w:r>
        <w:r w:rsidRPr="000D776F" w:rsidDel="00C768CE">
          <w:delText>The electron density is higher in negative streamer discharge than in positive streamer discharge. The simulation results show that by increasing the electrode radii, the streamer discharge changes the shape from rod to sphere. Due to a decrease in the electric field non-uniformity as the electrode radii increase, the streamer discharge changes the shape. Hence, higher the electric field non-uniformity increases the streamer discharge, and the electron density will be increased. Therefore, the electron density will take less time to travel from the rod to the ground electrode.</w:delText>
        </w:r>
      </w:del>
    </w:p>
    <w:p w14:paraId="2EDCB0C0" w14:textId="36D9122D" w:rsidR="000A339C" w:rsidRPr="000D776F" w:rsidDel="00C768CE" w:rsidRDefault="000A339C" w:rsidP="0044756F">
      <w:pPr>
        <w:pStyle w:val="Figure"/>
        <w:rPr>
          <w:del w:id="1886" w:author="Tahir Nisar [2]" w:date="2024-05-12T20:58:00Z"/>
        </w:rPr>
      </w:pPr>
      <w:del w:id="1887" w:author="Tahir Nisar [2]" w:date="2024-05-12T20:58:00Z">
        <w:r w:rsidRPr="002B2BD4" w:rsidDel="00C768CE">
          <w:rPr>
            <w:noProof/>
            <w:lang w:val="en-GB" w:eastAsia="en-GB"/>
          </w:rPr>
          <w:drawing>
            <wp:inline distT="0" distB="0" distL="0" distR="0" wp14:anchorId="6AD2D639" wp14:editId="6AFB85EE">
              <wp:extent cx="4021176" cy="3456000"/>
              <wp:effectExtent l="0" t="0" r="0" b="0"/>
              <wp:docPr id="26" name="Picture 13" descr="E:\Research Data\Draft for the paper\Pictures\Final images\Final images after 20th October 2023\Electron density at different electrode rad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search Data\Draft for the paper\Pictures\Final images\Final images after 20th October 2023\Electron density at different electrode radii.t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1176" cy="3456000"/>
                      </a:xfrm>
                      <a:prstGeom prst="rect">
                        <a:avLst/>
                      </a:prstGeom>
                      <a:noFill/>
                      <a:ln>
                        <a:noFill/>
                      </a:ln>
                    </pic:spPr>
                  </pic:pic>
                </a:graphicData>
              </a:graphic>
            </wp:inline>
          </w:drawing>
        </w:r>
      </w:del>
    </w:p>
    <w:p w14:paraId="63757836" w14:textId="1B45F6FD" w:rsidR="000A339C" w:rsidRPr="000D776F" w:rsidDel="00C768CE" w:rsidRDefault="000A339C" w:rsidP="00087FCB">
      <w:pPr>
        <w:pStyle w:val="FigureCaption"/>
        <w:rPr>
          <w:del w:id="1888" w:author="Tahir Nisar [2]" w:date="2024-05-12T20:58:00Z"/>
        </w:rPr>
      </w:pPr>
      <w:del w:id="1889" w:author="Tahir Nisar [2]" w:date="2024-05-12T20:58:00Z">
        <w:r w:rsidRPr="000D776F" w:rsidDel="00C768CE">
          <w:rPr>
            <w:b/>
          </w:rPr>
          <w:delText xml:space="preserve">Figure </w:delText>
        </w:r>
        <w:r w:rsidRPr="002B2BD4" w:rsidDel="00C768CE">
          <w:rPr>
            <w:b/>
          </w:rPr>
          <w:fldChar w:fldCharType="begin"/>
        </w:r>
        <w:r w:rsidRPr="000D776F" w:rsidDel="00C768CE">
          <w:rPr>
            <w:b/>
          </w:rPr>
          <w:delInstrText xml:space="preserve"> SEQ Figure \* ARABIC </w:delInstrText>
        </w:r>
        <w:r w:rsidRPr="002B2BD4" w:rsidDel="00C768CE">
          <w:rPr>
            <w:b/>
          </w:rPr>
          <w:fldChar w:fldCharType="separate"/>
        </w:r>
        <w:r w:rsidR="00EC1EA7" w:rsidDel="00C768CE">
          <w:rPr>
            <w:b/>
            <w:noProof/>
          </w:rPr>
          <w:delText>17</w:delText>
        </w:r>
        <w:r w:rsidRPr="002B2BD4" w:rsidDel="00C768CE">
          <w:rPr>
            <w:b/>
          </w:rPr>
          <w:fldChar w:fldCharType="end"/>
        </w:r>
        <w:r w:rsidRPr="000D776F" w:rsidDel="00C768CE">
          <w:rPr>
            <w:b/>
          </w:rPr>
          <w:delText>.</w:delText>
        </w:r>
        <w:r w:rsidRPr="000D776F" w:rsidDel="00C768CE">
          <w:delText xml:space="preserve"> Electron density of different rod electrode radii (1/m3). (a,b,c) represents negative streamer discharge. (d,e,f) represents positive streamer discharge.</w:delText>
        </w:r>
      </w:del>
    </w:p>
    <w:p w14:paraId="2C918DE1" w14:textId="6621160F" w:rsidR="000A339C" w:rsidRPr="000D776F" w:rsidDel="00C768CE" w:rsidRDefault="000A339C" w:rsidP="0065006F">
      <w:pPr>
        <w:pStyle w:val="Heading2"/>
        <w:rPr>
          <w:del w:id="1890" w:author="Tahir Nisar [2]" w:date="2024-05-12T20:58:00Z"/>
        </w:rPr>
      </w:pPr>
      <w:del w:id="1891" w:author="Tahir Nisar [2]" w:date="2024-05-12T20:58:00Z">
        <w:r w:rsidRPr="000D776F" w:rsidDel="00C768CE">
          <w:delText xml:space="preserve">4.5 Electrode distance </w:delText>
        </w:r>
      </w:del>
    </w:p>
    <w:p w14:paraId="66FCB78B" w14:textId="52611CA7" w:rsidR="000A339C" w:rsidRPr="000D776F" w:rsidDel="00C768CE" w:rsidRDefault="000A339C" w:rsidP="003F4C90">
      <w:pPr>
        <w:pStyle w:val="Text"/>
        <w:rPr>
          <w:del w:id="1892" w:author="Tahir Nisar [2]" w:date="2024-05-12T20:58:00Z"/>
          <w:moveFrom w:id="1893" w:author="Tahir Nisar [2]" w:date="2024-05-12T20:56:00Z"/>
        </w:rPr>
      </w:pPr>
      <w:moveFromRangeStart w:id="1894" w:author="Tahir Nisar [2]" w:date="2024-05-12T20:56:00Z" w:name="move166439829"/>
      <w:moveFrom w:id="1895" w:author="Tahir Nisar [2]" w:date="2024-05-12T20:56:00Z">
        <w:del w:id="1896" w:author="Tahir Nisar [2]" w:date="2024-05-12T20:58:00Z">
          <w:r w:rsidRPr="000D776F" w:rsidDel="00C768CE">
            <w:delText>The figure 1</w:delText>
          </w:r>
          <w:r w:rsidR="004D3BBD" w:rsidRPr="000D776F" w:rsidDel="00C768CE">
            <w:delText>8</w:delText>
          </w:r>
          <w:r w:rsidRPr="000D776F" w:rsidDel="00C768CE">
            <w:delText xml:space="preserve"> below shows the electron number density of different electrode distances. The electrode distances of 4mm, 4.5mm, and 5mm are selected for the study, and all other simulation conditions remain unchanged. The simulation results show that with an increase in the electrode distance, the electron density decreases and the streamer discharge takes a longer time to reach the ground electrode. By increasing the electrode distance, the streamer discharge will undergo a longer path to fully develop, which decreases the electron number density at a specific time </w:delText>
          </w:r>
          <w:r w:rsidRPr="002B2BD4" w:rsidDel="00C768CE">
            <w:fldChar w:fldCharType="begin"/>
          </w:r>
          <w:r w:rsidR="000F0580" w:rsidDel="00C768CE">
            <w:delInstrText xml:space="preserve"> ADDIN EN.CITE &lt;EndNote&gt;&lt;Cite&gt;&lt;Author&gt;Zhang&lt;/Author&gt;&lt;Year&gt;2020&lt;/Year&gt;&lt;RecNum&gt;44&lt;/RecNum&gt;&lt;DisplayText&gt;[31]&lt;/DisplayText&gt;&lt;record&gt;&lt;rec-number&gt;44&lt;/rec-number&gt;&lt;foreign-keys&gt;&lt;key app="EN" db-id="r05xs095xr9rs7e0esa5sw55rz0ztxw9drz9" timestamp="1704635013"&gt;44&lt;/key&gt;&lt;/foreign-keys&gt;&lt;ref-type name="Journal Article"&gt;17&lt;/ref-type&gt;&lt;contributors&gt;&lt;authors&gt;&lt;author&gt;Zhang, Jiao&lt;/author&gt;&lt;author&gt;Wang, Yanhui&lt;/author&gt;&lt;author&gt;Wang, Dezhen&lt;/author&gt;&lt;author&gt;Economou, Demetre J&lt;/author&gt;&lt;/authors&gt;&lt;/contributors&gt;&lt;titles&gt;&lt;title&gt;Numerical simulation of streamer evolution in surface dielectric barrier discharge with electrode-array&lt;/title&gt;&lt;secondary-title&gt;Journal of Applied Physics&lt;/secondary-title&gt;&lt;/titles&gt;&lt;periodical&gt;&lt;full-title&gt;Journal of Applied Physics&lt;/full-title&gt;&lt;/periodical&gt;&lt;volume&gt;128&lt;/volume&gt;&lt;number&gt;9&lt;/number&gt;&lt;dates&gt;&lt;year&gt;2020&lt;/year&gt;&lt;/dates&gt;&lt;isbn&gt;0021-8979&lt;/isbn&gt;&lt;urls&gt;&lt;/urls&gt;&lt;/record&gt;&lt;/Cite&gt;&lt;/EndNote&gt;</w:delInstrText>
          </w:r>
          <w:r w:rsidRPr="002B2BD4" w:rsidDel="00C768CE">
            <w:fldChar w:fldCharType="separate"/>
          </w:r>
          <w:r w:rsidR="000F0580" w:rsidDel="00C768CE">
            <w:rPr>
              <w:noProof/>
            </w:rPr>
            <w:delText>[31]</w:delText>
          </w:r>
          <w:r w:rsidRPr="002B2BD4" w:rsidDel="00C768CE">
            <w:fldChar w:fldCharType="end"/>
          </w:r>
          <w:r w:rsidRPr="000D776F" w:rsidDel="00C768CE">
            <w:delText>. By increasing the external electric potential, the streamer discharge will become faster, resulting in a breakdown of the gas mixture in a shorter time. Hence, with the increase in electrode distance, the electron density will decrease at a specific time and reduce the streamer discharge in a gas mixture. The electron density at 4mm of electrode distance is 6.73×10</w:delText>
          </w:r>
          <w:r w:rsidRPr="000D776F" w:rsidDel="00C768CE">
            <w:rPr>
              <w:vertAlign w:val="superscript"/>
            </w:rPr>
            <w:delText>20</w:delText>
          </w:r>
          <w:r w:rsidRPr="000D776F" w:rsidDel="00C768CE">
            <w:delText>, which decreases to 5.46×10</w:delText>
          </w:r>
          <w:r w:rsidRPr="000D776F" w:rsidDel="00C768CE">
            <w:rPr>
              <w:vertAlign w:val="superscript"/>
            </w:rPr>
            <w:delText>20</w:delText>
          </w:r>
          <w:r w:rsidRPr="000D776F" w:rsidDel="00C768CE">
            <w:delText xml:space="preserve"> at 5mm of electrode distance.</w:delText>
          </w:r>
        </w:del>
      </w:moveFrom>
    </w:p>
    <w:p w14:paraId="081A424A" w14:textId="0EA989F4" w:rsidR="000A339C" w:rsidRPr="000D776F" w:rsidDel="00C768CE" w:rsidRDefault="000A339C" w:rsidP="003F4C90">
      <w:pPr>
        <w:pStyle w:val="Text"/>
        <w:rPr>
          <w:del w:id="1897" w:author="Tahir Nisar [2]" w:date="2024-05-12T20:58:00Z"/>
          <w:moveFrom w:id="1898" w:author="Tahir Nisar [2]" w:date="2024-05-12T20:56:00Z"/>
        </w:rPr>
      </w:pPr>
      <w:moveFrom w:id="1899" w:author="Tahir Nisar [2]" w:date="2024-05-12T20:56:00Z">
        <w:del w:id="1900" w:author="Tahir Nisar [2]" w:date="2024-05-12T20:58:00Z">
          <w:r w:rsidRPr="000D776F" w:rsidDel="00C768CE">
            <w:delText>Furthermore, figure 1</w:delText>
          </w:r>
          <w:r w:rsidR="00130F36" w:rsidRPr="000D776F" w:rsidDel="00C768CE">
            <w:delText>8</w:delText>
          </w:r>
          <w:r w:rsidRPr="000D776F" w:rsidDel="00C768CE">
            <w:delText xml:space="preserve"> also shows the electron density of positive and negative streamer discharge. The simulation results have revealed that in the case of negative streamer discharge, the streamer form the needle-like formation than in the case of positive streamer discharge. The formation of a needle-like structure in negative streamer discharge increases the electron density at a specific electrode distance. Also, from the simulation results, the positive streamer discharge forms a sphere-like formation, which is responsible for the decrease in the electron density in the positive streamer discharge.</w:delText>
          </w:r>
        </w:del>
      </w:moveFrom>
    </w:p>
    <w:moveFromRangeEnd w:id="1894"/>
    <w:p w14:paraId="726DCED9" w14:textId="191DFF01" w:rsidR="000A339C" w:rsidRPr="000D776F" w:rsidDel="00C768CE" w:rsidRDefault="000A339C" w:rsidP="0005024C">
      <w:pPr>
        <w:pStyle w:val="Figure"/>
        <w:rPr>
          <w:del w:id="1901" w:author="Tahir Nisar [2]" w:date="2024-05-12T20:58:00Z"/>
        </w:rPr>
      </w:pPr>
      <w:del w:id="1902" w:author="Tahir Nisar [2]" w:date="2024-05-12T20:57:00Z">
        <w:r w:rsidRPr="002B2BD4" w:rsidDel="0076312C">
          <w:rPr>
            <w:noProof/>
            <w:lang w:val="en-GB" w:eastAsia="en-GB"/>
          </w:rPr>
          <w:drawing>
            <wp:inline distT="0" distB="0" distL="0" distR="0" wp14:anchorId="5271ED92" wp14:editId="7166AF5B">
              <wp:extent cx="4069080" cy="2988000"/>
              <wp:effectExtent l="0" t="0" r="7620" b="3175"/>
              <wp:docPr id="27" name="Picture 12" descr="E:\Research Data\Draft for the paper\Pictures\Final images\Final images after 20th October 2023\Electron density at different electrode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esearch Data\Draft for the paper\Pictures\Final images\Final images after 20th October 2023\Electron density at different electrode distance.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9080" cy="2988000"/>
                      </a:xfrm>
                      <a:prstGeom prst="rect">
                        <a:avLst/>
                      </a:prstGeom>
                      <a:noFill/>
                      <a:ln>
                        <a:noFill/>
                      </a:ln>
                    </pic:spPr>
                  </pic:pic>
                </a:graphicData>
              </a:graphic>
            </wp:inline>
          </w:drawing>
        </w:r>
      </w:del>
    </w:p>
    <w:p w14:paraId="79A53CFC" w14:textId="1FD39560" w:rsidR="000A339C" w:rsidRPr="000D776F" w:rsidDel="00C768CE" w:rsidRDefault="000A339C" w:rsidP="00AB080F">
      <w:pPr>
        <w:pStyle w:val="FigureCaption"/>
        <w:rPr>
          <w:del w:id="1903" w:author="Tahir Nisar [2]" w:date="2024-05-12T20:58:00Z"/>
        </w:rPr>
      </w:pPr>
      <w:del w:id="1904" w:author="Tahir Nisar [2]" w:date="2024-05-12T20:58:00Z">
        <w:r w:rsidRPr="000D776F" w:rsidDel="00C768CE">
          <w:rPr>
            <w:b/>
          </w:rPr>
          <w:delText xml:space="preserve">Figure </w:delText>
        </w:r>
        <w:r w:rsidRPr="002B2BD4" w:rsidDel="00C768CE">
          <w:rPr>
            <w:b/>
          </w:rPr>
          <w:fldChar w:fldCharType="begin"/>
        </w:r>
        <w:r w:rsidRPr="000D776F" w:rsidDel="00C768CE">
          <w:rPr>
            <w:b/>
          </w:rPr>
          <w:delInstrText xml:space="preserve"> SEQ Figure \* ARABIC </w:delInstrText>
        </w:r>
        <w:r w:rsidRPr="002B2BD4" w:rsidDel="00C768CE">
          <w:rPr>
            <w:b/>
          </w:rPr>
          <w:fldChar w:fldCharType="separate"/>
        </w:r>
        <w:r w:rsidR="00EC1EA7" w:rsidDel="00C768CE">
          <w:rPr>
            <w:b/>
            <w:noProof/>
          </w:rPr>
          <w:delText>18</w:delText>
        </w:r>
        <w:r w:rsidRPr="002B2BD4" w:rsidDel="00C768CE">
          <w:rPr>
            <w:b/>
          </w:rPr>
          <w:fldChar w:fldCharType="end"/>
        </w:r>
        <w:r w:rsidRPr="000D776F" w:rsidDel="00C768CE">
          <w:rPr>
            <w:b/>
          </w:rPr>
          <w:delText>.</w:delText>
        </w:r>
      </w:del>
      <w:del w:id="1905" w:author="Tahir Nisar [2]" w:date="2024-05-12T20:57:00Z">
        <w:r w:rsidRPr="000D776F" w:rsidDel="00B6078C">
          <w:delText xml:space="preserve"> Electron density of positive and negative streamer discharge at different electrode distances (1/m3). (a,b,c) represents negative streamer discharge. (d,e,f) represents positive streamer discharge</w:delText>
        </w:r>
      </w:del>
      <w:del w:id="1906" w:author="Tahir Nisar [2]" w:date="2024-05-12T20:58:00Z">
        <w:r w:rsidRPr="000D776F" w:rsidDel="00C768CE">
          <w:delText>.</w:delText>
        </w:r>
      </w:del>
    </w:p>
    <w:p w14:paraId="53218DF3" w14:textId="6A614145" w:rsidR="000A339C" w:rsidRPr="000D776F" w:rsidDel="00ED1D05" w:rsidRDefault="000A339C" w:rsidP="001C370B">
      <w:pPr>
        <w:pStyle w:val="Heading2"/>
        <w:rPr>
          <w:del w:id="1907" w:author="Tahir Nisar" w:date="2024-03-22T17:42:00Z"/>
        </w:rPr>
      </w:pPr>
      <w:del w:id="1908" w:author="Tahir Nisar" w:date="2024-03-22T17:42:00Z">
        <w:r w:rsidRPr="000D776F" w:rsidDel="00ED1D05">
          <w:delText xml:space="preserve">4.6 Streamer propagation velocity </w:delText>
        </w:r>
      </w:del>
    </w:p>
    <w:p w14:paraId="494F8D9A" w14:textId="2B674415" w:rsidR="000A339C" w:rsidRPr="000D776F" w:rsidDel="00ED1D05" w:rsidRDefault="000A339C" w:rsidP="00814961">
      <w:pPr>
        <w:pStyle w:val="Text"/>
        <w:rPr>
          <w:del w:id="1909" w:author="Tahir Nisar" w:date="2024-03-22T17:42:00Z"/>
        </w:rPr>
      </w:pPr>
      <w:del w:id="1910" w:author="Tahir Nisar" w:date="2024-03-22T17:42:00Z">
        <w:r w:rsidRPr="000D776F" w:rsidDel="00ED1D05">
          <w:delText>The streamer propagation velocity graph of CO</w:delText>
        </w:r>
        <w:r w:rsidRPr="000D776F" w:rsidDel="00ED1D05">
          <w:rPr>
            <w:vertAlign w:val="subscript"/>
          </w:rPr>
          <w:delText>2</w:delText>
        </w:r>
        <w:r w:rsidRPr="000D776F" w:rsidDel="00ED1D05">
          <w:delText xml:space="preserve"> and O</w:delText>
        </w:r>
        <w:r w:rsidRPr="000D776F" w:rsidDel="00ED1D05">
          <w:rPr>
            <w:vertAlign w:val="subscript"/>
          </w:rPr>
          <w:delText>2</w:delText>
        </w:r>
        <w:r w:rsidRPr="000D776F" w:rsidDel="00ED1D05">
          <w:delText xml:space="preserve"> for positive and negative polarity is shown in figure 1</w:delText>
        </w:r>
        <w:r w:rsidR="00A31345" w:rsidRPr="000D776F" w:rsidDel="00ED1D05">
          <w:delText>9</w:delText>
        </w:r>
        <w:r w:rsidRPr="000D776F" w:rsidDel="00ED1D05">
          <w:delText xml:space="preserve"> and figure </w:delText>
        </w:r>
        <w:r w:rsidR="00A31345" w:rsidRPr="000D776F" w:rsidDel="00ED1D05">
          <w:delText>20</w:delText>
        </w:r>
        <w:r w:rsidRPr="000D776F" w:rsidDel="00ED1D05">
          <w:delText xml:space="preserve"> along the arc length respectively. From the figure 17 and figure 18, it is observed that streamer propagation velocity in positive streamer is greater than in negative streamer. The positive streamer value of CO</w:delText>
        </w:r>
        <w:r w:rsidRPr="000D776F" w:rsidDel="00ED1D05">
          <w:rPr>
            <w:vertAlign w:val="subscript"/>
          </w:rPr>
          <w:delText>2</w:delText>
        </w:r>
        <w:r w:rsidRPr="000D776F" w:rsidDel="00ED1D05">
          <w:delText xml:space="preserve"> velocity is 3.15×10</w:delText>
        </w:r>
        <w:r w:rsidRPr="000D776F" w:rsidDel="00ED1D05">
          <w:rPr>
            <w:vertAlign w:val="superscript"/>
          </w:rPr>
          <w:delText>-7</w:delText>
        </w:r>
        <w:r w:rsidRPr="000D776F" w:rsidDel="00ED1D05">
          <w:delText>, whereas for the negative streamer the value is 2.70×10</w:delText>
        </w:r>
        <w:r w:rsidRPr="000D776F" w:rsidDel="00ED1D05">
          <w:rPr>
            <w:vertAlign w:val="superscript"/>
          </w:rPr>
          <w:delText>-7</w:delText>
        </w:r>
        <w:r w:rsidRPr="000D776F" w:rsidDel="00ED1D05">
          <w:delText xml:space="preserve"> </w:delText>
        </w:r>
        <w:r w:rsidRPr="002B2BD4" w:rsidDel="00ED1D05">
          <w:fldChar w:fldCharType="begin"/>
        </w:r>
        <w:r w:rsidRPr="000D776F" w:rsidDel="00ED1D05">
          <w:delInstrText xml:space="preserve"> ADDIN EN.CITE &lt;EndNote&gt;&lt;Cite&gt;&lt;Author&gt;Luque&lt;/Author&gt;&lt;Year&gt;2008&lt;/Year&gt;&lt;RecNum&gt;45&lt;/RecNum&gt;&lt;DisplayText&gt;[33]&lt;/DisplayText&gt;&lt;record&gt;&lt;rec-number&gt;45&lt;/rec-number&gt;&lt;foreign-keys&gt;&lt;key app="EN" db-id="r05xs095xr9rs7e0esa5sw55rz0ztxw9drz9" timestamp="1708911890"&gt;45&lt;/key&gt;&lt;/foreign-keys&gt;&lt;ref-type name="Journal Article"&gt;17&lt;/ref-type&gt;&lt;contributors&gt;&lt;authors&gt;&lt;author&gt;Luque, Alejandro&lt;/author&gt;&lt;author&gt;Ratushnaya, Valeria&lt;/author&gt;&lt;author&gt;Ebert, Ute&lt;/author&gt;&lt;/authors&gt;&lt;/contributors&gt;&lt;titles&gt;&lt;title&gt;Positive and negative streamers in ambient air: modelling evolution and velocities&lt;/title&gt;&lt;secondary-title&gt;Journal of Physics D: Applied Physics&lt;/secondary-title&gt;&lt;/titles&gt;&lt;periodical&gt;&lt;full-title&gt;Journal of Physics D: Applied Physics&lt;/full-title&gt;&lt;/periodical&gt;&lt;pages&gt;234005&lt;/pages&gt;&lt;volume&gt;41&lt;/volume&gt;&lt;number&gt;23&lt;/number&gt;&lt;dates&gt;&lt;year&gt;2008&lt;/year&gt;&lt;/dates&gt;&lt;isbn&gt;0022-3727&lt;/isbn&gt;&lt;urls&gt;&lt;/urls&gt;&lt;/record&gt;&lt;/Cite&gt;&lt;/EndNote&gt;</w:delInstrText>
        </w:r>
        <w:r w:rsidRPr="002B2BD4" w:rsidDel="00ED1D05">
          <w:fldChar w:fldCharType="separate"/>
        </w:r>
        <w:r w:rsidRPr="000D776F" w:rsidDel="00ED1D05">
          <w:rPr>
            <w:noProof/>
          </w:rPr>
          <w:delText>[33]</w:delText>
        </w:r>
        <w:r w:rsidRPr="002B2BD4" w:rsidDel="00ED1D05">
          <w:fldChar w:fldCharType="end"/>
        </w:r>
        <w:r w:rsidRPr="000D776F" w:rsidDel="00ED1D05">
          <w:delText>. Similarly, the O</w:delText>
        </w:r>
        <w:r w:rsidRPr="000D776F" w:rsidDel="00ED1D05">
          <w:rPr>
            <w:vertAlign w:val="subscript"/>
          </w:rPr>
          <w:delText>2</w:delText>
        </w:r>
        <w:r w:rsidRPr="000D776F" w:rsidDel="00ED1D05">
          <w:delText xml:space="preserve"> positive streamer value is 8.0×10</w:delText>
        </w:r>
        <w:r w:rsidRPr="000D776F" w:rsidDel="00ED1D05">
          <w:rPr>
            <w:vertAlign w:val="superscript"/>
          </w:rPr>
          <w:delText>-5</w:delText>
        </w:r>
        <w:r w:rsidRPr="000D776F" w:rsidDel="00ED1D05">
          <w:delText>, and the negative streamer value is 6.0×10</w:delText>
        </w:r>
        <w:r w:rsidRPr="000D776F" w:rsidDel="00ED1D05">
          <w:rPr>
            <w:vertAlign w:val="superscript"/>
          </w:rPr>
          <w:delText>-7</w:delText>
        </w:r>
        <w:r w:rsidRPr="000D776F" w:rsidDel="00ED1D05">
          <w:delText>. Although figure 10 shows that the electric field in the negative streamer is greater than in the positive streamer. Therefore, the propagation velocity of the negative streamer should be greater than that of the positive streamer. But from figure 1</w:delText>
        </w:r>
        <w:r w:rsidR="00FC1771" w:rsidRPr="000D776F" w:rsidDel="00ED1D05">
          <w:delText>9</w:delText>
        </w:r>
        <w:r w:rsidRPr="000D776F" w:rsidDel="00ED1D05">
          <w:delText xml:space="preserve">, the maximum velocity is in the case of positive streamer discharge </w:delText>
        </w:r>
        <w:r w:rsidRPr="002B2BD4" w:rsidDel="00ED1D05">
          <w:fldChar w:fldCharType="begin"/>
        </w:r>
        <w:r w:rsidRPr="000D776F" w:rsidDel="00ED1D05">
          <w:delInstrText xml:space="preserve"> ADDIN EN.CITE &lt;EndNote&gt;&lt;Cite&gt;&lt;Author&gt;Briels&lt;/Author&gt;&lt;Year&gt;2008&lt;/Year&gt;&lt;RecNum&gt;46&lt;/RecNum&gt;&lt;DisplayText&gt;[34]&lt;/DisplayText&gt;&lt;record&gt;&lt;rec-number&gt;46&lt;/rec-number&gt;&lt;foreign-keys&gt;&lt;key app="EN" db-id="r05xs095xr9rs7e0esa5sw55rz0ztxw9drz9" timestamp="1708912062"&gt;46&lt;/key&gt;&lt;/foreign-keys&gt;&lt;ref-type name="Journal Article"&gt;17&lt;/ref-type&gt;&lt;contributors&gt;&lt;authors&gt;&lt;author&gt;Briels, TMP&lt;/author&gt;&lt;author&gt;Kos, J&lt;/author&gt;&lt;author&gt;Winands, GJJ&lt;/author&gt;&lt;author&gt;Van Veldhuizen, EM&lt;/author&gt;&lt;author&gt;Ebert, Ute&lt;/author&gt;&lt;/authors&gt;&lt;/contributors&gt;&lt;titles&gt;&lt;title&gt;Positive and negative streamers in ambient air: measuring diameter, velocity and dissipated energy&lt;/title&gt;&lt;secondary-title&gt;Journal of Physics D: Applied Physics&lt;/secondary-title&gt;&lt;/titles&gt;&lt;periodical&gt;&lt;full-title&gt;Journal of Physics D: Applied Physics&lt;/full-title&gt;&lt;/periodical&gt;&lt;pages&gt;234004&lt;/pages&gt;&lt;volume&gt;41&lt;/volume&gt;&lt;number&gt;23&lt;/number&gt;&lt;dates&gt;&lt;year&gt;2008&lt;/year&gt;&lt;/dates&gt;&lt;isbn&gt;0022-3727&lt;/isbn&gt;&lt;urls&gt;&lt;/urls&gt;&lt;/record&gt;&lt;/Cite&gt;&lt;/EndNote&gt;</w:delInstrText>
        </w:r>
        <w:r w:rsidRPr="002B2BD4" w:rsidDel="00ED1D05">
          <w:fldChar w:fldCharType="separate"/>
        </w:r>
        <w:r w:rsidRPr="000D776F" w:rsidDel="00ED1D05">
          <w:rPr>
            <w:noProof/>
          </w:rPr>
          <w:delText>[34]</w:delText>
        </w:r>
        <w:r w:rsidRPr="002B2BD4" w:rsidDel="00ED1D05">
          <w:fldChar w:fldCharType="end"/>
        </w:r>
        <w:r w:rsidRPr="000D776F" w:rsidDel="00ED1D05">
          <w:delText xml:space="preserve">. The maximum electric field is not only responsible for increasing the streamer velocity. The streamer velocity is also influenced by the drift motion and the ionization in a localized discharge channel. In negative streamer the ionization is typically occurs with the help of the detachment of the electrons from the negative ions. The detachment process require more ionization energy as compared with the positive streamer. This makes the negative streamer to propagate slower in a localized discharge channel. </w:delText>
        </w:r>
      </w:del>
    </w:p>
    <w:p w14:paraId="0BF81D1F" w14:textId="4CD285CE" w:rsidR="000A339C" w:rsidRPr="000D776F" w:rsidDel="00ED1D05" w:rsidRDefault="000A339C" w:rsidP="00814961">
      <w:pPr>
        <w:pStyle w:val="Text"/>
        <w:rPr>
          <w:del w:id="1911" w:author="Tahir Nisar" w:date="2024-03-22T17:42:00Z"/>
        </w:rPr>
      </w:pPr>
      <w:del w:id="1912" w:author="Tahir Nisar" w:date="2024-03-22T17:42:00Z">
        <w:r w:rsidRPr="000D776F" w:rsidDel="00ED1D05">
          <w:delText xml:space="preserve">On the other hand, in a positive streamer, the localized electric field is enhanced by the electron impact reaction. The positive streamer moves against the drift motion, and with the propagation of the positive streamer, the localized electric field enhances and eventually increases the streamer velocity </w:delText>
        </w:r>
        <w:r w:rsidRPr="002B2BD4" w:rsidDel="00ED1D05">
          <w:fldChar w:fldCharType="begin"/>
        </w:r>
        <w:r w:rsidRPr="000D776F" w:rsidDel="00ED1D05">
          <w:delInstrText xml:space="preserve"> ADDIN EN.CITE &lt;EndNote&gt;&lt;Cite&gt;&lt;Author&gt;Luque&lt;/Author&gt;&lt;Year&gt;2008&lt;/Year&gt;&lt;RecNum&gt;45&lt;/RecNum&gt;&lt;DisplayText&gt;[33]&lt;/DisplayText&gt;&lt;record&gt;&lt;rec-number&gt;45&lt;/rec-number&gt;&lt;foreign-keys&gt;&lt;key app="EN" db-id="r05xs095xr9rs7e0esa5sw55rz0ztxw9drz9" timestamp="1708911890"&gt;45&lt;/key&gt;&lt;/foreign-keys&gt;&lt;ref-type name="Journal Article"&gt;17&lt;/ref-type&gt;&lt;contributors&gt;&lt;authors&gt;&lt;author&gt;Luque, Alejandro&lt;/author&gt;&lt;author&gt;Ratushnaya, Valeria&lt;/author&gt;&lt;author&gt;Ebert, Ute&lt;/author&gt;&lt;/authors&gt;&lt;/contributors&gt;&lt;titles&gt;&lt;title&gt;Positive and negative streamers in ambient air: modelling evolution and velocities&lt;/title&gt;&lt;secondary-title&gt;Journal of Physics D: Applied Physics&lt;/secondary-title&gt;&lt;/titles&gt;&lt;periodical&gt;&lt;full-title&gt;Journal of Physics D: Applied Physics&lt;/full-title&gt;&lt;/periodical&gt;&lt;pages&gt;234005&lt;/pages&gt;&lt;volume&gt;41&lt;/volume&gt;&lt;number&gt;23&lt;/number&gt;&lt;dates&gt;&lt;year&gt;2008&lt;/year&gt;&lt;/dates&gt;&lt;isbn&gt;0022-3727&lt;/isbn&gt;&lt;urls&gt;&lt;/urls&gt;&lt;/record&gt;&lt;/Cite&gt;&lt;/EndNote&gt;</w:delInstrText>
        </w:r>
        <w:r w:rsidRPr="002B2BD4" w:rsidDel="00ED1D05">
          <w:fldChar w:fldCharType="separate"/>
        </w:r>
        <w:r w:rsidRPr="000D776F" w:rsidDel="00ED1D05">
          <w:rPr>
            <w:noProof/>
          </w:rPr>
          <w:delText>[33]</w:delText>
        </w:r>
        <w:r w:rsidRPr="002B2BD4" w:rsidDel="00ED1D05">
          <w:fldChar w:fldCharType="end"/>
        </w:r>
        <w:r w:rsidRPr="000D776F" w:rsidDel="00ED1D05">
          <w:delText xml:space="preserve">. Also, the positive streamer head is equipped with electrons, which are strongly attracted towards the cathode electrode.           </w:delText>
        </w:r>
      </w:del>
    </w:p>
    <w:p w14:paraId="4881EF60" w14:textId="701BE049" w:rsidR="000A339C" w:rsidRPr="000D776F" w:rsidDel="00ED1D05" w:rsidRDefault="00774768" w:rsidP="00814961">
      <w:pPr>
        <w:pStyle w:val="Figure"/>
        <w:rPr>
          <w:del w:id="1913" w:author="Tahir Nisar" w:date="2024-03-22T17:42:00Z"/>
        </w:rPr>
      </w:pPr>
      <w:commentRangeStart w:id="1914"/>
      <w:del w:id="1915" w:author="Tahir Nisar" w:date="2024-03-22T17:42:00Z">
        <w:r w:rsidRPr="002B2BD4" w:rsidDel="00ED1D05">
          <w:rPr>
            <w:noProof/>
            <w:lang w:val="en-GB" w:eastAsia="en-GB"/>
          </w:rPr>
          <w:drawing>
            <wp:inline distT="0" distB="0" distL="0" distR="0" wp14:anchorId="4FA7F15E" wp14:editId="2CD11363">
              <wp:extent cx="3193767" cy="2664000"/>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2_streamervelocity.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3767" cy="2664000"/>
                      </a:xfrm>
                      <a:prstGeom prst="rect">
                        <a:avLst/>
                      </a:prstGeom>
                    </pic:spPr>
                  </pic:pic>
                </a:graphicData>
              </a:graphic>
            </wp:inline>
          </w:drawing>
        </w:r>
      </w:del>
    </w:p>
    <w:p w14:paraId="3BC909CC" w14:textId="5E5B9E5D" w:rsidR="000A339C" w:rsidRPr="000D776F" w:rsidDel="00ED1D05" w:rsidRDefault="000A339C" w:rsidP="001F5B36">
      <w:pPr>
        <w:pStyle w:val="FigureCaption"/>
        <w:jc w:val="center"/>
        <w:rPr>
          <w:del w:id="1916" w:author="Tahir Nisar" w:date="2024-03-22T17:42:00Z"/>
        </w:rPr>
      </w:pPr>
      <w:del w:id="1917" w:author="Tahir Nisar" w:date="2024-03-22T17:42:00Z">
        <w:r w:rsidRPr="000D776F" w:rsidDel="00ED1D05">
          <w:rPr>
            <w:b/>
          </w:rPr>
          <w:delText xml:space="preserve">Figure </w:delText>
        </w:r>
        <w:r w:rsidRPr="002B2BD4" w:rsidDel="00ED1D05">
          <w:rPr>
            <w:b/>
          </w:rPr>
          <w:fldChar w:fldCharType="begin"/>
        </w:r>
        <w:r w:rsidRPr="000D776F" w:rsidDel="00ED1D05">
          <w:rPr>
            <w:b/>
          </w:rPr>
          <w:delInstrText xml:space="preserve"> SEQ Figure \* ARABIC </w:delInstrText>
        </w:r>
        <w:r w:rsidRPr="002B2BD4" w:rsidDel="00ED1D05">
          <w:rPr>
            <w:b/>
          </w:rPr>
          <w:fldChar w:fldCharType="separate"/>
        </w:r>
        <w:r w:rsidR="00EC1EA7" w:rsidDel="00ED1D05">
          <w:rPr>
            <w:b/>
            <w:noProof/>
          </w:rPr>
          <w:delText>19</w:delText>
        </w:r>
        <w:r w:rsidRPr="002B2BD4" w:rsidDel="00ED1D05">
          <w:rPr>
            <w:b/>
          </w:rPr>
          <w:fldChar w:fldCharType="end"/>
        </w:r>
        <w:r w:rsidRPr="000D776F" w:rsidDel="00ED1D05">
          <w:rPr>
            <w:b/>
          </w:rPr>
          <w:delText>.</w:delText>
        </w:r>
        <w:r w:rsidRPr="000D776F" w:rsidDel="00ED1D05">
          <w:delText xml:space="preserve"> CO</w:delText>
        </w:r>
        <w:r w:rsidRPr="002B2BD4" w:rsidDel="00ED1D05">
          <w:rPr>
            <w:vertAlign w:val="subscript"/>
          </w:rPr>
          <w:delText>2</w:delText>
        </w:r>
        <w:r w:rsidRPr="000D776F" w:rsidDel="00ED1D05">
          <w:softHyphen/>
          <w:delText xml:space="preserve"> streamer velocity in positive and negative polarity</w:delText>
        </w:r>
      </w:del>
    </w:p>
    <w:p w14:paraId="2A899B5F" w14:textId="237A8585" w:rsidR="000A339C" w:rsidRPr="000D776F" w:rsidDel="00ED1D05" w:rsidRDefault="000A339C" w:rsidP="00767189">
      <w:pPr>
        <w:pStyle w:val="Text"/>
        <w:rPr>
          <w:del w:id="1918" w:author="Tahir Nisar" w:date="2024-03-22T17:42:00Z"/>
          <w:i/>
        </w:rPr>
      </w:pPr>
      <w:del w:id="1919" w:author="Tahir Nisar" w:date="2024-03-22T17:42:00Z">
        <w:r w:rsidRPr="000D776F" w:rsidDel="00ED1D05">
          <w:delText>The figure 18 below shows the streamer velocity graph of O</w:delText>
        </w:r>
        <w:r w:rsidRPr="000D776F" w:rsidDel="00ED1D05">
          <w:rPr>
            <w:vertAlign w:val="subscript"/>
          </w:rPr>
          <w:delText>2</w:delText>
        </w:r>
        <w:r w:rsidRPr="000D776F" w:rsidDel="00ED1D05">
          <w:delText>. By comparing the figure 17 and figure 18, it is clear that streamer velocity of O</w:delText>
        </w:r>
        <w:r w:rsidRPr="000D776F" w:rsidDel="00ED1D05">
          <w:rPr>
            <w:vertAlign w:val="subscript"/>
          </w:rPr>
          <w:delText>2</w:delText>
        </w:r>
        <w:r w:rsidRPr="000D776F" w:rsidDel="00ED1D05">
          <w:delText xml:space="preserve"> is greater than CO</w:delText>
        </w:r>
        <w:r w:rsidRPr="000D776F" w:rsidDel="00ED1D05">
          <w:rPr>
            <w:vertAlign w:val="subscript"/>
          </w:rPr>
          <w:delText>2</w:delText>
        </w:r>
        <w:r w:rsidRPr="000D776F" w:rsidDel="00ED1D05">
          <w:delText>. The molecular weight of CO</w:delText>
        </w:r>
        <w:r w:rsidRPr="000D776F" w:rsidDel="00ED1D05">
          <w:rPr>
            <w:vertAlign w:val="subscript"/>
          </w:rPr>
          <w:delText>2</w:delText>
        </w:r>
        <w:r w:rsidRPr="000D776F" w:rsidDel="00ED1D05">
          <w:delText xml:space="preserve"> is greater than O</w:delText>
        </w:r>
        <w:r w:rsidRPr="000D776F" w:rsidDel="00ED1D05">
          <w:rPr>
            <w:vertAlign w:val="subscript"/>
          </w:rPr>
          <w:delText>2</w:delText>
        </w:r>
        <w:r w:rsidRPr="000D776F" w:rsidDel="00ED1D05">
          <w:delText>. For this reason, the O</w:delText>
        </w:r>
        <w:r w:rsidRPr="000D776F" w:rsidDel="00ED1D05">
          <w:rPr>
            <w:vertAlign w:val="subscript"/>
          </w:rPr>
          <w:delText>2</w:delText>
        </w:r>
        <w:r w:rsidRPr="000D776F" w:rsidDel="00ED1D05">
          <w:delText xml:space="preserve"> molecules will travel faster than CO</w:delText>
        </w:r>
        <w:r w:rsidRPr="000D776F" w:rsidDel="00ED1D05">
          <w:rPr>
            <w:vertAlign w:val="subscript"/>
          </w:rPr>
          <w:delText>2</w:delText>
        </w:r>
        <w:r w:rsidRPr="000D776F" w:rsidDel="00ED1D05">
          <w:delText xml:space="preserve"> molecules in a gas mixture. Similarly, figure 17 and figure 18 also show the negative peak. These negative peaks are due to the generation of negative ions in a gas mixture. Due to this reason, the negative peak appears in the streamer velocity graph.         </w:delText>
        </w:r>
      </w:del>
    </w:p>
    <w:p w14:paraId="7C1A5131" w14:textId="5954BBA6" w:rsidR="000A339C" w:rsidRPr="000D776F" w:rsidDel="00ED1D05" w:rsidRDefault="000A339C" w:rsidP="00767189">
      <w:pPr>
        <w:pStyle w:val="Figure"/>
        <w:rPr>
          <w:del w:id="1920" w:author="Tahir Nisar" w:date="2024-03-22T17:42:00Z"/>
        </w:rPr>
      </w:pPr>
      <w:del w:id="1921" w:author="Tahir Nisar" w:date="2024-03-22T17:42:00Z">
        <w:r w:rsidRPr="002B2BD4" w:rsidDel="00ED1D05">
          <w:rPr>
            <w:noProof/>
            <w:lang w:val="en-GB" w:eastAsia="en-GB"/>
          </w:rPr>
          <w:drawing>
            <wp:inline distT="0" distB="0" distL="0" distR="0" wp14:anchorId="08BB116E" wp14:editId="0B986F9F">
              <wp:extent cx="3024000" cy="2550849"/>
              <wp:effectExtent l="0" t="0" r="5080" b="1905"/>
              <wp:docPr id="14" name="Picture 14" descr="E:\Draft for the paper\Pictures\Final images\Final images after 20th October 2023\O2_streamerveloc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aft for the paper\Pictures\Final images\Final images after 20th October 2023\O2_streamervelocity.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4000" cy="2550849"/>
                      </a:xfrm>
                      <a:prstGeom prst="rect">
                        <a:avLst/>
                      </a:prstGeom>
                      <a:noFill/>
                      <a:ln>
                        <a:noFill/>
                      </a:ln>
                    </pic:spPr>
                  </pic:pic>
                </a:graphicData>
              </a:graphic>
            </wp:inline>
          </w:drawing>
        </w:r>
      </w:del>
    </w:p>
    <w:p w14:paraId="18A9C229" w14:textId="75EA9447" w:rsidR="000A339C" w:rsidRPr="000D776F" w:rsidDel="00ED1D05" w:rsidRDefault="000A339C" w:rsidP="001F5B36">
      <w:pPr>
        <w:pStyle w:val="FigureCaption"/>
        <w:jc w:val="center"/>
        <w:rPr>
          <w:del w:id="1922" w:author="Tahir Nisar" w:date="2024-03-22T17:42:00Z"/>
        </w:rPr>
      </w:pPr>
      <w:del w:id="1923" w:author="Tahir Nisar" w:date="2024-03-22T17:42:00Z">
        <w:r w:rsidRPr="000D776F" w:rsidDel="00ED1D05">
          <w:rPr>
            <w:b/>
          </w:rPr>
          <w:delText xml:space="preserve">Figure </w:delText>
        </w:r>
        <w:r w:rsidRPr="002B2BD4" w:rsidDel="00ED1D05">
          <w:rPr>
            <w:b/>
          </w:rPr>
          <w:fldChar w:fldCharType="begin"/>
        </w:r>
        <w:r w:rsidRPr="000D776F" w:rsidDel="00ED1D05">
          <w:rPr>
            <w:b/>
          </w:rPr>
          <w:delInstrText xml:space="preserve"> SEQ Figure \* ARABIC </w:delInstrText>
        </w:r>
        <w:r w:rsidRPr="002B2BD4" w:rsidDel="00ED1D05">
          <w:rPr>
            <w:b/>
          </w:rPr>
          <w:fldChar w:fldCharType="separate"/>
        </w:r>
        <w:r w:rsidR="00EC1EA7" w:rsidDel="00ED1D05">
          <w:rPr>
            <w:b/>
            <w:noProof/>
          </w:rPr>
          <w:delText>20</w:delText>
        </w:r>
        <w:r w:rsidRPr="002B2BD4" w:rsidDel="00ED1D05">
          <w:rPr>
            <w:b/>
          </w:rPr>
          <w:fldChar w:fldCharType="end"/>
        </w:r>
        <w:r w:rsidRPr="000D776F" w:rsidDel="00ED1D05">
          <w:rPr>
            <w:b/>
          </w:rPr>
          <w:delText>.</w:delText>
        </w:r>
        <w:r w:rsidRPr="000D776F" w:rsidDel="00ED1D05">
          <w:delText xml:space="preserve"> O</w:delText>
        </w:r>
        <w:r w:rsidRPr="002B2BD4" w:rsidDel="00ED1D05">
          <w:rPr>
            <w:vertAlign w:val="subscript"/>
          </w:rPr>
          <w:delText>2</w:delText>
        </w:r>
        <w:r w:rsidRPr="000D776F" w:rsidDel="00ED1D05">
          <w:delText xml:space="preserve"> streamer velocity in positive and negative polarity</w:delText>
        </w:r>
        <w:commentRangeEnd w:id="1914"/>
        <w:r w:rsidR="002B2BD4" w:rsidDel="00ED1D05">
          <w:rPr>
            <w:rStyle w:val="CommentReference"/>
            <w:lang w:bidi="ar-SA"/>
          </w:rPr>
          <w:commentReference w:id="1914"/>
        </w:r>
      </w:del>
    </w:p>
    <w:p w14:paraId="438A4E06" w14:textId="77777777" w:rsidR="000A339C" w:rsidRPr="000D776F" w:rsidRDefault="00F3546B" w:rsidP="000339AE">
      <w:pPr>
        <w:pStyle w:val="Heading10"/>
      </w:pPr>
      <w:r w:rsidRPr="000D776F">
        <w:t xml:space="preserve">5. </w:t>
      </w:r>
      <w:r w:rsidR="000A339C" w:rsidRPr="000D776F">
        <w:t xml:space="preserve">Conclusion </w:t>
      </w:r>
    </w:p>
    <w:p w14:paraId="2BE01FB0" w14:textId="223DB2BD" w:rsidR="000A339C" w:rsidRPr="00F352BE" w:rsidRDefault="000A339C" w:rsidP="007E581F">
      <w:pPr>
        <w:pStyle w:val="Text"/>
        <w:rPr>
          <w:highlight w:val="yellow"/>
          <w:rPrChange w:id="1924" w:author="Tahir Nisar [2]" w:date="2024-07-16T19:11:00Z">
            <w:rPr/>
          </w:rPrChange>
        </w:rPr>
      </w:pPr>
      <w:r w:rsidRPr="00F352BE">
        <w:rPr>
          <w:highlight w:val="yellow"/>
          <w:rPrChange w:id="1925" w:author="Tahir Nisar [2]" w:date="2024-07-16T19:11:00Z">
            <w:rPr/>
          </w:rPrChange>
        </w:rPr>
        <w:t>In this paper, the streamer discharge initiation and propagation behaviour of CO</w:t>
      </w:r>
      <w:r w:rsidRPr="00F352BE">
        <w:rPr>
          <w:highlight w:val="yellow"/>
          <w:vertAlign w:val="subscript"/>
          <w:rPrChange w:id="1926" w:author="Tahir Nisar [2]" w:date="2024-07-16T19:11:00Z">
            <w:rPr>
              <w:vertAlign w:val="subscript"/>
            </w:rPr>
          </w:rPrChange>
        </w:rPr>
        <w:t>2</w:t>
      </w:r>
      <w:r w:rsidRPr="00F352BE">
        <w:rPr>
          <w:highlight w:val="yellow"/>
          <w:rPrChange w:id="1927" w:author="Tahir Nisar [2]" w:date="2024-07-16T19:11:00Z">
            <w:rPr/>
          </w:rPrChange>
        </w:rPr>
        <w:t>/O</w:t>
      </w:r>
      <w:r w:rsidRPr="00F352BE">
        <w:rPr>
          <w:highlight w:val="yellow"/>
          <w:vertAlign w:val="subscript"/>
          <w:rPrChange w:id="1928" w:author="Tahir Nisar [2]" w:date="2024-07-16T19:11:00Z">
            <w:rPr>
              <w:vertAlign w:val="subscript"/>
            </w:rPr>
          </w:rPrChange>
        </w:rPr>
        <w:t>2</w:t>
      </w:r>
      <w:r w:rsidRPr="00F352BE">
        <w:rPr>
          <w:highlight w:val="yellow"/>
          <w:rPrChange w:id="1929" w:author="Tahir Nisar [2]" w:date="2024-07-16T19:11:00Z">
            <w:rPr/>
          </w:rPrChange>
        </w:rPr>
        <w:t xml:space="preserve"> mixture is carried out with the simulation of rod to plane geometry in a two dimensional axis-symmetric space dimension along with plasma physics domain. The paper is distributed in three different sections. The first section</w:t>
      </w:r>
      <w:r w:rsidR="00D26E82" w:rsidRPr="00F352BE">
        <w:rPr>
          <w:highlight w:val="yellow"/>
          <w:rPrChange w:id="1930" w:author="Tahir Nisar [2]" w:date="2024-07-16T19:11:00Z">
            <w:rPr/>
          </w:rPrChange>
        </w:rPr>
        <w:t xml:space="preserve"> is</w:t>
      </w:r>
      <w:r w:rsidRPr="00F352BE">
        <w:rPr>
          <w:highlight w:val="yellow"/>
          <w:rPrChange w:id="1931" w:author="Tahir Nisar [2]" w:date="2024-07-16T19:11:00Z">
            <w:rPr/>
          </w:rPrChange>
        </w:rPr>
        <w:t xml:space="preserve"> based on the electron transport properties of </w:t>
      </w:r>
      <w:r w:rsidRPr="00F352BE">
        <w:rPr>
          <w:highlight w:val="yellow"/>
          <w:rPrChange w:id="1932" w:author="Tahir Nisar [2]" w:date="2024-07-16T19:11:00Z">
            <w:rPr/>
          </w:rPrChange>
        </w:rPr>
        <w:lastRenderedPageBreak/>
        <w:t>CO</w:t>
      </w:r>
      <w:r w:rsidRPr="00F352BE">
        <w:rPr>
          <w:highlight w:val="yellow"/>
          <w:vertAlign w:val="subscript"/>
          <w:rPrChange w:id="1933" w:author="Tahir Nisar [2]" w:date="2024-07-16T19:11:00Z">
            <w:rPr>
              <w:vertAlign w:val="subscript"/>
            </w:rPr>
          </w:rPrChange>
        </w:rPr>
        <w:t>2</w:t>
      </w:r>
      <w:r w:rsidRPr="00F352BE">
        <w:rPr>
          <w:highlight w:val="yellow"/>
          <w:rPrChange w:id="1934" w:author="Tahir Nisar [2]" w:date="2024-07-16T19:11:00Z">
            <w:rPr/>
          </w:rPrChange>
        </w:rPr>
        <w:t>/O</w:t>
      </w:r>
      <w:r w:rsidRPr="00F352BE">
        <w:rPr>
          <w:highlight w:val="yellow"/>
          <w:vertAlign w:val="subscript"/>
          <w:rPrChange w:id="1935" w:author="Tahir Nisar [2]" w:date="2024-07-16T19:11:00Z">
            <w:rPr>
              <w:vertAlign w:val="subscript"/>
            </w:rPr>
          </w:rPrChange>
        </w:rPr>
        <w:t>2</w:t>
      </w:r>
      <w:r w:rsidRPr="00F352BE">
        <w:rPr>
          <w:highlight w:val="yellow"/>
          <w:rPrChange w:id="1936" w:author="Tahir Nisar [2]" w:date="2024-07-16T19:11:00Z">
            <w:rPr/>
          </w:rPrChange>
        </w:rPr>
        <w:t xml:space="preserve">. The electron transport properties are obtained with the help of </w:t>
      </w:r>
      <w:r w:rsidR="00C45302" w:rsidRPr="00F352BE">
        <w:rPr>
          <w:highlight w:val="yellow"/>
          <w:rPrChange w:id="1937" w:author="Tahir Nisar [2]" w:date="2024-07-16T19:11:00Z">
            <w:rPr/>
          </w:rPrChange>
        </w:rPr>
        <w:t>the Boltzmann two-term approximation equation</w:t>
      </w:r>
      <w:r w:rsidRPr="00F352BE">
        <w:rPr>
          <w:highlight w:val="yellow"/>
          <w:rPrChange w:id="1938" w:author="Tahir Nisar [2]" w:date="2024-07-16T19:11:00Z">
            <w:rPr/>
          </w:rPrChange>
        </w:rPr>
        <w:t>. The electron transport properties show that by increasing the amount of CO</w:t>
      </w:r>
      <w:r w:rsidRPr="00F352BE">
        <w:rPr>
          <w:highlight w:val="yellow"/>
          <w:vertAlign w:val="subscript"/>
          <w:rPrChange w:id="1939" w:author="Tahir Nisar [2]" w:date="2024-07-16T19:11:00Z">
            <w:rPr>
              <w:vertAlign w:val="subscript"/>
            </w:rPr>
          </w:rPrChange>
        </w:rPr>
        <w:t>2</w:t>
      </w:r>
      <w:r w:rsidRPr="00F352BE">
        <w:rPr>
          <w:highlight w:val="yellow"/>
          <w:rPrChange w:id="1940" w:author="Tahir Nisar [2]" w:date="2024-07-16T19:11:00Z">
            <w:rPr/>
          </w:rPrChange>
        </w:rPr>
        <w:t xml:space="preserve"> ratio the electron mean energy, longitudinal diffusion coefficient, electron mobility, reduced ionization coefficient, reduced attachment coefficient and EEDF decreases. While at a specific ratio of CO</w:t>
      </w:r>
      <w:r w:rsidRPr="00F352BE">
        <w:rPr>
          <w:highlight w:val="yellow"/>
          <w:vertAlign w:val="subscript"/>
          <w:rPrChange w:id="1941" w:author="Tahir Nisar [2]" w:date="2024-07-16T19:11:00Z">
            <w:rPr>
              <w:vertAlign w:val="subscript"/>
            </w:rPr>
          </w:rPrChange>
        </w:rPr>
        <w:t>2</w:t>
      </w:r>
      <w:r w:rsidRPr="00F352BE">
        <w:rPr>
          <w:highlight w:val="yellow"/>
          <w:rPrChange w:id="1942" w:author="Tahir Nisar [2]" w:date="2024-07-16T19:11:00Z">
            <w:rPr/>
          </w:rPrChange>
        </w:rPr>
        <w:t>/O</w:t>
      </w:r>
      <w:r w:rsidRPr="00F352BE">
        <w:rPr>
          <w:highlight w:val="yellow"/>
          <w:vertAlign w:val="subscript"/>
          <w:rPrChange w:id="1943" w:author="Tahir Nisar [2]" w:date="2024-07-16T19:11:00Z">
            <w:rPr>
              <w:vertAlign w:val="subscript"/>
            </w:rPr>
          </w:rPrChange>
        </w:rPr>
        <w:t>2</w:t>
      </w:r>
      <w:r w:rsidRPr="00F352BE">
        <w:rPr>
          <w:highlight w:val="yellow"/>
          <w:rPrChange w:id="1944" w:author="Tahir Nisar [2]" w:date="2024-07-16T19:11:00Z">
            <w:rPr/>
          </w:rPrChange>
        </w:rPr>
        <w:t xml:space="preserve"> the EEDF increases with an increase of reduced electric field (Td).</w:t>
      </w:r>
      <w:r w:rsidR="00FC3BFE" w:rsidRPr="00F352BE">
        <w:rPr>
          <w:highlight w:val="yellow"/>
          <w:rPrChange w:id="1945" w:author="Tahir Nisar [2]" w:date="2024-07-16T19:11:00Z">
            <w:rPr/>
          </w:rPrChange>
        </w:rPr>
        <w:t xml:space="preserve"> </w:t>
      </w:r>
      <w:r w:rsidRPr="00F352BE">
        <w:rPr>
          <w:highlight w:val="yellow"/>
          <w:rPrChange w:id="1946" w:author="Tahir Nisar [2]" w:date="2024-07-16T19:11:00Z">
            <w:rPr/>
          </w:rPrChange>
        </w:rPr>
        <w:t>The increase of reduced electric field results in the increase of kinetic energy of a gas mixture and hence the EEDF will also increase. Similarly, the decrease in the electron mean energy with an increase of CO</w:t>
      </w:r>
      <w:r w:rsidRPr="00F352BE">
        <w:rPr>
          <w:highlight w:val="yellow"/>
          <w:vertAlign w:val="subscript"/>
          <w:rPrChange w:id="1947" w:author="Tahir Nisar [2]" w:date="2024-07-16T19:11:00Z">
            <w:rPr>
              <w:vertAlign w:val="subscript"/>
            </w:rPr>
          </w:rPrChange>
        </w:rPr>
        <w:t>2</w:t>
      </w:r>
      <w:r w:rsidRPr="00F352BE">
        <w:rPr>
          <w:highlight w:val="yellow"/>
          <w:rPrChange w:id="1948" w:author="Tahir Nisar [2]" w:date="2024-07-16T19:11:00Z">
            <w:rPr/>
          </w:rPrChange>
        </w:rPr>
        <w:t xml:space="preserve"> in a gas mixture is due to the attachment reaction of CO</w:t>
      </w:r>
      <w:r w:rsidRPr="00F352BE">
        <w:rPr>
          <w:highlight w:val="yellow"/>
          <w:vertAlign w:val="subscript"/>
          <w:rPrChange w:id="1949" w:author="Tahir Nisar [2]" w:date="2024-07-16T19:11:00Z">
            <w:rPr>
              <w:vertAlign w:val="subscript"/>
            </w:rPr>
          </w:rPrChange>
        </w:rPr>
        <w:t>2</w:t>
      </w:r>
      <w:r w:rsidRPr="00F352BE">
        <w:rPr>
          <w:highlight w:val="yellow"/>
          <w:rPrChange w:id="1950" w:author="Tahir Nisar [2]" w:date="2024-07-16T19:11:00Z">
            <w:rPr/>
          </w:rPrChange>
        </w:rPr>
        <w:t xml:space="preserve"> that reduces the ionization reaction in a gas mixture. The longitudinal diffusion coefficient and electron mobility decreases is due to the reason that CO</w:t>
      </w:r>
      <w:r w:rsidRPr="00F352BE">
        <w:rPr>
          <w:highlight w:val="yellow"/>
          <w:vertAlign w:val="subscript"/>
          <w:rPrChange w:id="1951" w:author="Tahir Nisar [2]" w:date="2024-07-16T19:11:00Z">
            <w:rPr>
              <w:vertAlign w:val="subscript"/>
            </w:rPr>
          </w:rPrChange>
        </w:rPr>
        <w:t>2</w:t>
      </w:r>
      <w:r w:rsidRPr="00F352BE">
        <w:rPr>
          <w:highlight w:val="yellow"/>
          <w:rPrChange w:id="1952" w:author="Tahir Nisar [2]" w:date="2024-07-16T19:11:00Z">
            <w:rPr/>
          </w:rPrChange>
        </w:rPr>
        <w:t xml:space="preserve"> is a heavier gas than O</w:t>
      </w:r>
      <w:r w:rsidRPr="00F352BE">
        <w:rPr>
          <w:highlight w:val="yellow"/>
          <w:vertAlign w:val="subscript"/>
          <w:rPrChange w:id="1953" w:author="Tahir Nisar [2]" w:date="2024-07-16T19:11:00Z">
            <w:rPr>
              <w:vertAlign w:val="subscript"/>
            </w:rPr>
          </w:rPrChange>
        </w:rPr>
        <w:t>2</w:t>
      </w:r>
      <w:r w:rsidRPr="00F352BE">
        <w:rPr>
          <w:highlight w:val="yellow"/>
          <w:rPrChange w:id="1954" w:author="Tahir Nisar [2]" w:date="2024-07-16T19:11:00Z">
            <w:rPr/>
          </w:rPrChange>
        </w:rPr>
        <w:t xml:space="preserve"> so diffusion of the gas mixture will reduce by increasing the CO</w:t>
      </w:r>
      <w:r w:rsidRPr="00F352BE">
        <w:rPr>
          <w:highlight w:val="yellow"/>
          <w:vertAlign w:val="subscript"/>
          <w:rPrChange w:id="1955" w:author="Tahir Nisar [2]" w:date="2024-07-16T19:11:00Z">
            <w:rPr>
              <w:vertAlign w:val="subscript"/>
            </w:rPr>
          </w:rPrChange>
        </w:rPr>
        <w:t>2</w:t>
      </w:r>
      <w:r w:rsidRPr="00F352BE">
        <w:rPr>
          <w:highlight w:val="yellow"/>
          <w:rPrChange w:id="1956" w:author="Tahir Nisar [2]" w:date="2024-07-16T19:11:00Z">
            <w:rPr/>
          </w:rPrChange>
        </w:rPr>
        <w:t xml:space="preserve"> content. Similarly, the reduced ionization coefficient decreases as CO</w:t>
      </w:r>
      <w:r w:rsidRPr="00F352BE">
        <w:rPr>
          <w:highlight w:val="yellow"/>
          <w:vertAlign w:val="subscript"/>
          <w:rPrChange w:id="1957" w:author="Tahir Nisar [2]" w:date="2024-07-16T19:11:00Z">
            <w:rPr>
              <w:vertAlign w:val="subscript"/>
            </w:rPr>
          </w:rPrChange>
        </w:rPr>
        <w:t>2</w:t>
      </w:r>
      <w:r w:rsidRPr="00F352BE">
        <w:rPr>
          <w:highlight w:val="yellow"/>
          <w:rPrChange w:id="1958" w:author="Tahir Nisar [2]" w:date="2024-07-16T19:11:00Z">
            <w:rPr/>
          </w:rPrChange>
        </w:rPr>
        <w:t xml:space="preserve"> content increases is due to the reason that CO</w:t>
      </w:r>
      <w:r w:rsidRPr="00F352BE">
        <w:rPr>
          <w:highlight w:val="yellow"/>
          <w:vertAlign w:val="subscript"/>
          <w:rPrChange w:id="1959" w:author="Tahir Nisar [2]" w:date="2024-07-16T19:11:00Z">
            <w:rPr>
              <w:vertAlign w:val="subscript"/>
            </w:rPr>
          </w:rPrChange>
        </w:rPr>
        <w:t>2</w:t>
      </w:r>
      <w:r w:rsidRPr="00F352BE">
        <w:rPr>
          <w:highlight w:val="yellow"/>
          <w:rPrChange w:id="1960" w:author="Tahir Nisar [2]" w:date="2024-07-16T19:11:00Z">
            <w:rPr/>
          </w:rPrChange>
        </w:rPr>
        <w:t xml:space="preserve"> has higher ionization energy than O</w:t>
      </w:r>
      <w:r w:rsidRPr="00F352BE">
        <w:rPr>
          <w:highlight w:val="yellow"/>
          <w:vertAlign w:val="subscript"/>
          <w:rPrChange w:id="1961" w:author="Tahir Nisar [2]" w:date="2024-07-16T19:11:00Z">
            <w:rPr>
              <w:vertAlign w:val="subscript"/>
            </w:rPr>
          </w:rPrChange>
        </w:rPr>
        <w:t>2</w:t>
      </w:r>
      <w:r w:rsidRPr="00F352BE">
        <w:rPr>
          <w:highlight w:val="yellow"/>
          <w:rPrChange w:id="1962" w:author="Tahir Nisar [2]" w:date="2024-07-16T19:11:00Z">
            <w:rPr/>
          </w:rPrChange>
        </w:rPr>
        <w:t xml:space="preserve"> due to this reason more energy is required to breakdown the mixture gas. The increase in the attachment reaction of CO</w:t>
      </w:r>
      <w:r w:rsidRPr="00F352BE">
        <w:rPr>
          <w:highlight w:val="yellow"/>
          <w:vertAlign w:val="subscript"/>
          <w:rPrChange w:id="1963" w:author="Tahir Nisar [2]" w:date="2024-07-16T19:11:00Z">
            <w:rPr>
              <w:vertAlign w:val="subscript"/>
            </w:rPr>
          </w:rPrChange>
        </w:rPr>
        <w:t>2</w:t>
      </w:r>
      <w:r w:rsidRPr="00F352BE">
        <w:rPr>
          <w:highlight w:val="yellow"/>
          <w:rPrChange w:id="1964" w:author="Tahir Nisar [2]" w:date="2024-07-16T19:11:00Z">
            <w:rPr/>
          </w:rPrChange>
        </w:rPr>
        <w:t>/O</w:t>
      </w:r>
      <w:r w:rsidRPr="00F352BE">
        <w:rPr>
          <w:highlight w:val="yellow"/>
          <w:vertAlign w:val="subscript"/>
          <w:rPrChange w:id="1965" w:author="Tahir Nisar [2]" w:date="2024-07-16T19:11:00Z">
            <w:rPr>
              <w:vertAlign w:val="subscript"/>
            </w:rPr>
          </w:rPrChange>
        </w:rPr>
        <w:t>2</w:t>
      </w:r>
      <w:r w:rsidRPr="00F352BE">
        <w:rPr>
          <w:highlight w:val="yellow"/>
          <w:rPrChange w:id="1966" w:author="Tahir Nisar [2]" w:date="2024-07-16T19:11:00Z">
            <w:rPr/>
          </w:rPrChange>
        </w:rPr>
        <w:t xml:space="preserve"> mixture is due to the reason that collision cross section of CO</w:t>
      </w:r>
      <w:r w:rsidRPr="00F352BE">
        <w:rPr>
          <w:highlight w:val="yellow"/>
          <w:vertAlign w:val="subscript"/>
          <w:rPrChange w:id="1967" w:author="Tahir Nisar [2]" w:date="2024-07-16T19:11:00Z">
            <w:rPr>
              <w:vertAlign w:val="subscript"/>
            </w:rPr>
          </w:rPrChange>
        </w:rPr>
        <w:t>2</w:t>
      </w:r>
      <w:r w:rsidRPr="00F352BE">
        <w:rPr>
          <w:highlight w:val="yellow"/>
          <w:rPrChange w:id="1968" w:author="Tahir Nisar [2]" w:date="2024-07-16T19:11:00Z">
            <w:rPr/>
          </w:rPrChange>
        </w:rPr>
        <w:t xml:space="preserve"> is lower than O</w:t>
      </w:r>
      <w:r w:rsidRPr="00F352BE">
        <w:rPr>
          <w:highlight w:val="yellow"/>
          <w:vertAlign w:val="subscript"/>
          <w:rPrChange w:id="1969" w:author="Tahir Nisar [2]" w:date="2024-07-16T19:11:00Z">
            <w:rPr>
              <w:vertAlign w:val="subscript"/>
            </w:rPr>
          </w:rPrChange>
        </w:rPr>
        <w:t>2</w:t>
      </w:r>
      <w:r w:rsidRPr="00F352BE">
        <w:rPr>
          <w:highlight w:val="yellow"/>
          <w:rPrChange w:id="1970" w:author="Tahir Nisar [2]" w:date="2024-07-16T19:11:00Z">
            <w:rPr/>
          </w:rPrChange>
        </w:rPr>
        <w:t xml:space="preserve"> that makes it more stable in a gas mixture. The second section is based on the model formation and the establishment of the reaction mechanism for the CO</w:t>
      </w:r>
      <w:r w:rsidRPr="00F352BE">
        <w:rPr>
          <w:highlight w:val="yellow"/>
          <w:vertAlign w:val="subscript"/>
          <w:rPrChange w:id="1971" w:author="Tahir Nisar [2]" w:date="2024-07-16T19:11:00Z">
            <w:rPr>
              <w:vertAlign w:val="subscript"/>
            </w:rPr>
          </w:rPrChange>
        </w:rPr>
        <w:t>2</w:t>
      </w:r>
      <w:r w:rsidRPr="00F352BE">
        <w:rPr>
          <w:highlight w:val="yellow"/>
          <w:rPrChange w:id="1972" w:author="Tahir Nisar [2]" w:date="2024-07-16T19:11:00Z">
            <w:rPr/>
          </w:rPrChange>
        </w:rPr>
        <w:t>/O</w:t>
      </w:r>
      <w:r w:rsidRPr="00F352BE">
        <w:rPr>
          <w:highlight w:val="yellow"/>
          <w:vertAlign w:val="subscript"/>
          <w:rPrChange w:id="1973" w:author="Tahir Nisar [2]" w:date="2024-07-16T19:11:00Z">
            <w:rPr>
              <w:vertAlign w:val="subscript"/>
            </w:rPr>
          </w:rPrChange>
        </w:rPr>
        <w:t>2</w:t>
      </w:r>
      <w:r w:rsidRPr="00F352BE">
        <w:rPr>
          <w:highlight w:val="yellow"/>
          <w:rPrChange w:id="1974" w:author="Tahir Nisar [2]" w:date="2024-07-16T19:11:00Z">
            <w:rPr/>
          </w:rPrChange>
        </w:rPr>
        <w:t xml:space="preserve"> gas mixture. The Boltzmann two-term approximation equation, Poisson equation, Gaussian approximation and Townsend first ionization coefficient are used to study the streamer discharge behaviour in a gas mixture. </w:t>
      </w:r>
    </w:p>
    <w:p w14:paraId="502C5ECE" w14:textId="0AA9DE8F" w:rsidR="000A339C" w:rsidRPr="00F352BE" w:rsidRDefault="000A339C" w:rsidP="007E581F">
      <w:pPr>
        <w:pStyle w:val="Text"/>
        <w:rPr>
          <w:highlight w:val="yellow"/>
          <w:rPrChange w:id="1975" w:author="Tahir Nisar [2]" w:date="2024-07-16T19:11:00Z">
            <w:rPr/>
          </w:rPrChange>
        </w:rPr>
      </w:pPr>
      <w:r w:rsidRPr="00F352BE">
        <w:rPr>
          <w:highlight w:val="yellow"/>
          <w:rPrChange w:id="1976" w:author="Tahir Nisar [2]" w:date="2024-07-16T19:11:00Z">
            <w:rPr/>
          </w:rPrChange>
        </w:rPr>
        <w:t>The third part of the paper is based on the positive and negative streamer discharge simulation results under different conditions. The simulation results show that negative streamer discharge is greater than the positive streamer discharge. The electric field in negative polarity is higher than in positive polarity. The streamer discharge increases with an increase of external applied voltage and decreases with an increase of applied gas pressure. By increasing the voltage electrons gain more energy and streamer propagate more rapidly. Similarly, increasing the pressure in a gas mixture decrease the effective ionization collision between the atoms and as a result the streamer discharge decreases. In the same way by increasing the amount of CO</w:t>
      </w:r>
      <w:r w:rsidRPr="00F352BE">
        <w:rPr>
          <w:highlight w:val="yellow"/>
          <w:vertAlign w:val="subscript"/>
          <w:rPrChange w:id="1977" w:author="Tahir Nisar [2]" w:date="2024-07-16T19:11:00Z">
            <w:rPr>
              <w:vertAlign w:val="subscript"/>
            </w:rPr>
          </w:rPrChange>
        </w:rPr>
        <w:t>2</w:t>
      </w:r>
      <w:r w:rsidRPr="00F352BE">
        <w:rPr>
          <w:highlight w:val="yellow"/>
          <w:rPrChange w:id="1978" w:author="Tahir Nisar [2]" w:date="2024-07-16T19:11:00Z">
            <w:rPr/>
          </w:rPrChange>
        </w:rPr>
        <w:t xml:space="preserve"> in a gas mixture the ionization coefficient decreases, and due to this reason the electron density decreases. The decrease in the electron density results in the decrease of streamer discharge. The total ionization rate also depends on the gas mixture ratio. The total ionization of CO</w:t>
      </w:r>
      <w:r w:rsidRPr="00F352BE">
        <w:rPr>
          <w:highlight w:val="yellow"/>
          <w:vertAlign w:val="subscript"/>
          <w:rPrChange w:id="1979" w:author="Tahir Nisar [2]" w:date="2024-07-16T19:11:00Z">
            <w:rPr>
              <w:vertAlign w:val="subscript"/>
            </w:rPr>
          </w:rPrChange>
        </w:rPr>
        <w:t>2</w:t>
      </w:r>
      <w:r w:rsidRPr="00F352BE">
        <w:rPr>
          <w:highlight w:val="yellow"/>
          <w:rPrChange w:id="1980" w:author="Tahir Nisar [2]" w:date="2024-07-16T19:11:00Z">
            <w:rPr/>
          </w:rPrChange>
        </w:rPr>
        <w:t>/O</w:t>
      </w:r>
      <w:r w:rsidRPr="00F352BE">
        <w:rPr>
          <w:highlight w:val="yellow"/>
          <w:vertAlign w:val="subscript"/>
          <w:rPrChange w:id="1981" w:author="Tahir Nisar [2]" w:date="2024-07-16T19:11:00Z">
            <w:rPr>
              <w:vertAlign w:val="subscript"/>
            </w:rPr>
          </w:rPrChange>
        </w:rPr>
        <w:t>2</w:t>
      </w:r>
      <w:r w:rsidRPr="00F352BE">
        <w:rPr>
          <w:highlight w:val="yellow"/>
          <w:rPrChange w:id="1982" w:author="Tahir Nisar [2]" w:date="2024-07-16T19:11:00Z">
            <w:rPr/>
          </w:rPrChange>
        </w:rPr>
        <w:t xml:space="preserve"> decreases by increasing the CO</w:t>
      </w:r>
      <w:r w:rsidRPr="00F352BE">
        <w:rPr>
          <w:highlight w:val="yellow"/>
          <w:vertAlign w:val="subscript"/>
          <w:rPrChange w:id="1983" w:author="Tahir Nisar [2]" w:date="2024-07-16T19:11:00Z">
            <w:rPr>
              <w:vertAlign w:val="subscript"/>
            </w:rPr>
          </w:rPrChange>
        </w:rPr>
        <w:t>2</w:t>
      </w:r>
      <w:r w:rsidRPr="00F352BE">
        <w:rPr>
          <w:highlight w:val="yellow"/>
          <w:rPrChange w:id="1984" w:author="Tahir Nisar [2]" w:date="2024-07-16T19:11:00Z">
            <w:rPr/>
          </w:rPrChange>
        </w:rPr>
        <w:t xml:space="preserve"> ratio in a gas mixture The simulation results also show that in negative polarity the streamer form the rod like formation at the head of the streamer. On the other hand, in positive polarity, the sphere like formation was observed on the head of the streamer. The higher streamer formation, the higher will be ionization of the gas mixture and electron density will increase.</w:t>
      </w:r>
      <w:r w:rsidR="002C6B87" w:rsidRPr="00F352BE">
        <w:rPr>
          <w:highlight w:val="yellow"/>
          <w:rPrChange w:id="1985" w:author="Tahir Nisar [2]" w:date="2024-07-16T19:11:00Z">
            <w:rPr/>
          </w:rPrChange>
        </w:rPr>
        <w:t xml:space="preserve"> The simulation results show that </w:t>
      </w:r>
      <w:r w:rsidR="006862DA" w:rsidRPr="00F352BE">
        <w:rPr>
          <w:highlight w:val="yellow"/>
          <w:rPrChange w:id="1986" w:author="Tahir Nisar [2]" w:date="2024-07-16T19:11:00Z">
            <w:rPr/>
          </w:rPrChange>
        </w:rPr>
        <w:t>electric fi</w:t>
      </w:r>
      <w:r w:rsidR="00725F34" w:rsidRPr="00F352BE">
        <w:rPr>
          <w:highlight w:val="yellow"/>
          <w:rPrChange w:id="1987" w:author="Tahir Nisar [2]" w:date="2024-07-16T19:11:00Z">
            <w:rPr/>
          </w:rPrChange>
        </w:rPr>
        <w:t xml:space="preserve">eld </w:t>
      </w:r>
      <w:r w:rsidR="00BA5E52" w:rsidRPr="00F352BE">
        <w:rPr>
          <w:highlight w:val="yellow"/>
          <w:rPrChange w:id="1988" w:author="Tahir Nisar [2]" w:date="2024-07-16T19:11:00Z">
            <w:rPr/>
          </w:rPrChange>
        </w:rPr>
        <w:t xml:space="preserve">in negative streamer discharge first increases and then </w:t>
      </w:r>
      <w:r w:rsidR="002D5C51" w:rsidRPr="00F352BE">
        <w:rPr>
          <w:highlight w:val="yellow"/>
          <w:rPrChange w:id="1989" w:author="Tahir Nisar [2]" w:date="2024-07-16T19:11:00Z">
            <w:rPr/>
          </w:rPrChange>
        </w:rPr>
        <w:t xml:space="preserve">decreases </w:t>
      </w:r>
      <w:r w:rsidR="00287E1D" w:rsidRPr="00F352BE">
        <w:rPr>
          <w:highlight w:val="yellow"/>
          <w:rPrChange w:id="1990" w:author="Tahir Nisar [2]" w:date="2024-07-16T19:11:00Z">
            <w:rPr/>
          </w:rPrChange>
        </w:rPr>
        <w:t xml:space="preserve">with </w:t>
      </w:r>
      <w:r w:rsidR="00CE4A97" w:rsidRPr="00F352BE">
        <w:rPr>
          <w:highlight w:val="yellow"/>
          <w:rPrChange w:id="1991" w:author="Tahir Nisar [2]" w:date="2024-07-16T19:11:00Z">
            <w:rPr/>
          </w:rPrChange>
        </w:rPr>
        <w:t>the propagation of the</w:t>
      </w:r>
      <w:r w:rsidR="0021115A" w:rsidRPr="00F352BE">
        <w:rPr>
          <w:highlight w:val="yellow"/>
          <w:rPrChange w:id="1992" w:author="Tahir Nisar [2]" w:date="2024-07-16T19:11:00Z">
            <w:rPr/>
          </w:rPrChange>
        </w:rPr>
        <w:t xml:space="preserve"> </w:t>
      </w:r>
      <w:r w:rsidR="000C43B3" w:rsidRPr="00F352BE">
        <w:rPr>
          <w:highlight w:val="yellow"/>
          <w:rPrChange w:id="1993" w:author="Tahir Nisar [2]" w:date="2024-07-16T19:11:00Z">
            <w:rPr/>
          </w:rPrChange>
        </w:rPr>
        <w:t xml:space="preserve">streamer discharge. </w:t>
      </w:r>
      <w:r w:rsidR="004E4D1C" w:rsidRPr="00F352BE">
        <w:rPr>
          <w:highlight w:val="yellow"/>
          <w:rPrChange w:id="1994" w:author="Tahir Nisar [2]" w:date="2024-07-16T19:11:00Z">
            <w:rPr/>
          </w:rPrChange>
        </w:rPr>
        <w:t>Simila</w:t>
      </w:r>
      <w:r w:rsidR="009E259C" w:rsidRPr="00F352BE">
        <w:rPr>
          <w:highlight w:val="yellow"/>
          <w:rPrChange w:id="1995" w:author="Tahir Nisar [2]" w:date="2024-07-16T19:11:00Z">
            <w:rPr/>
          </w:rPrChange>
        </w:rPr>
        <w:t xml:space="preserve">rly, </w:t>
      </w:r>
      <w:r w:rsidR="001C032E" w:rsidRPr="00F352BE">
        <w:rPr>
          <w:highlight w:val="yellow"/>
          <w:rPrChange w:id="1996" w:author="Tahir Nisar [2]" w:date="2024-07-16T19:11:00Z">
            <w:rPr/>
          </w:rPrChange>
        </w:rPr>
        <w:t>th</w:t>
      </w:r>
      <w:r w:rsidR="0055201C" w:rsidRPr="00F352BE">
        <w:rPr>
          <w:highlight w:val="yellow"/>
          <w:rPrChange w:id="1997" w:author="Tahir Nisar [2]" w:date="2024-07-16T19:11:00Z">
            <w:rPr/>
          </w:rPrChange>
        </w:rPr>
        <w:t>e</w:t>
      </w:r>
      <w:r w:rsidR="001C032E" w:rsidRPr="00F352BE">
        <w:rPr>
          <w:highlight w:val="yellow"/>
          <w:rPrChange w:id="1998" w:author="Tahir Nisar [2]" w:date="2024-07-16T19:11:00Z">
            <w:rPr/>
          </w:rPrChange>
        </w:rPr>
        <w:t xml:space="preserve"> </w:t>
      </w:r>
      <w:r w:rsidR="00AB4129" w:rsidRPr="00F352BE">
        <w:rPr>
          <w:highlight w:val="yellow"/>
          <w:rPrChange w:id="1999" w:author="Tahir Nisar [2]" w:date="2024-07-16T19:11:00Z">
            <w:rPr/>
          </w:rPrChange>
        </w:rPr>
        <w:t>positive</w:t>
      </w:r>
      <w:r w:rsidR="001C032E" w:rsidRPr="00F352BE">
        <w:rPr>
          <w:highlight w:val="yellow"/>
          <w:rPrChange w:id="2000" w:author="Tahir Nisar [2]" w:date="2024-07-16T19:11:00Z">
            <w:rPr/>
          </w:rPrChange>
        </w:rPr>
        <w:t xml:space="preserve"> streamer</w:t>
      </w:r>
      <w:r w:rsidR="00C4274B" w:rsidRPr="00F352BE">
        <w:rPr>
          <w:highlight w:val="yellow"/>
          <w:rPrChange w:id="2001" w:author="Tahir Nisar [2]" w:date="2024-07-16T19:11:00Z">
            <w:rPr/>
          </w:rPrChange>
        </w:rPr>
        <w:t xml:space="preserve"> travels </w:t>
      </w:r>
      <w:r w:rsidR="00D136CC" w:rsidRPr="00F352BE">
        <w:rPr>
          <w:highlight w:val="yellow"/>
          <w:rPrChange w:id="2002" w:author="Tahir Nisar [2]" w:date="2024-07-16T19:11:00Z">
            <w:rPr/>
          </w:rPrChange>
        </w:rPr>
        <w:t xml:space="preserve">in the direction of the </w:t>
      </w:r>
      <w:r w:rsidR="0031371F" w:rsidRPr="00F352BE">
        <w:rPr>
          <w:highlight w:val="yellow"/>
          <w:rPrChange w:id="2003" w:author="Tahir Nisar [2]" w:date="2024-07-16T19:11:00Z">
            <w:rPr/>
          </w:rPrChange>
        </w:rPr>
        <w:t xml:space="preserve">electric field, </w:t>
      </w:r>
      <w:r w:rsidR="000040B3" w:rsidRPr="00F352BE">
        <w:rPr>
          <w:highlight w:val="yellow"/>
          <w:rPrChange w:id="2004" w:author="Tahir Nisar [2]" w:date="2024-07-16T19:11:00Z">
            <w:rPr/>
          </w:rPrChange>
        </w:rPr>
        <w:t>hence</w:t>
      </w:r>
      <w:r w:rsidR="0031371F" w:rsidRPr="00F352BE">
        <w:rPr>
          <w:highlight w:val="yellow"/>
          <w:rPrChange w:id="2005" w:author="Tahir Nisar [2]" w:date="2024-07-16T19:11:00Z">
            <w:rPr/>
          </w:rPrChange>
        </w:rPr>
        <w:t xml:space="preserve"> </w:t>
      </w:r>
      <w:r w:rsidR="00DC1078" w:rsidRPr="00F352BE">
        <w:rPr>
          <w:highlight w:val="yellow"/>
          <w:rPrChange w:id="2006" w:author="Tahir Nisar [2]" w:date="2024-07-16T19:11:00Z">
            <w:rPr/>
          </w:rPrChange>
        </w:rPr>
        <w:t>the electric field in positive streamer discharge is maximum wher</w:t>
      </w:r>
      <w:r w:rsidR="00EB0056" w:rsidRPr="00F352BE">
        <w:rPr>
          <w:highlight w:val="yellow"/>
          <w:rPrChange w:id="2007" w:author="Tahir Nisar [2]" w:date="2024-07-16T19:11:00Z">
            <w:rPr/>
          </w:rPrChange>
        </w:rPr>
        <w:t xml:space="preserve">e </w:t>
      </w:r>
      <w:r w:rsidR="00C90161" w:rsidRPr="00F352BE">
        <w:rPr>
          <w:highlight w:val="yellow"/>
          <w:rPrChange w:id="2008" w:author="Tahir Nisar [2]" w:date="2024-07-16T19:11:00Z">
            <w:rPr/>
          </w:rPrChange>
        </w:rPr>
        <w:t xml:space="preserve">the electron density has the </w:t>
      </w:r>
      <w:r w:rsidR="00021A11" w:rsidRPr="00F352BE">
        <w:rPr>
          <w:highlight w:val="yellow"/>
          <w:rPrChange w:id="2009" w:author="Tahir Nisar [2]" w:date="2024-07-16T19:11:00Z">
            <w:rPr/>
          </w:rPrChange>
        </w:rPr>
        <w:t>maximum</w:t>
      </w:r>
      <w:r w:rsidR="00C90161" w:rsidRPr="00F352BE">
        <w:rPr>
          <w:highlight w:val="yellow"/>
          <w:rPrChange w:id="2010" w:author="Tahir Nisar [2]" w:date="2024-07-16T19:11:00Z">
            <w:rPr/>
          </w:rPrChange>
        </w:rPr>
        <w:t xml:space="preserve"> </w:t>
      </w:r>
      <w:r w:rsidR="00233F01" w:rsidRPr="00F352BE">
        <w:rPr>
          <w:highlight w:val="yellow"/>
          <w:rPrChange w:id="2011" w:author="Tahir Nisar [2]" w:date="2024-07-16T19:11:00Z">
            <w:rPr/>
          </w:rPrChange>
        </w:rPr>
        <w:t>peak</w:t>
      </w:r>
      <w:r w:rsidR="006C712E" w:rsidRPr="00F352BE">
        <w:rPr>
          <w:highlight w:val="yellow"/>
          <w:rPrChange w:id="2012" w:author="Tahir Nisar [2]" w:date="2024-07-16T19:11:00Z">
            <w:rPr/>
          </w:rPrChange>
        </w:rPr>
        <w:t>.</w:t>
      </w:r>
      <w:r w:rsidR="001C032E" w:rsidRPr="00F352BE">
        <w:rPr>
          <w:highlight w:val="yellow"/>
          <w:rPrChange w:id="2013" w:author="Tahir Nisar [2]" w:date="2024-07-16T19:11:00Z">
            <w:rPr/>
          </w:rPrChange>
        </w:rPr>
        <w:t xml:space="preserve"> </w:t>
      </w:r>
      <w:r w:rsidRPr="00F352BE">
        <w:rPr>
          <w:highlight w:val="yellow"/>
          <w:rPrChange w:id="2014" w:author="Tahir Nisar [2]" w:date="2024-07-16T19:11:00Z">
            <w:rPr/>
          </w:rPrChange>
        </w:rPr>
        <w:t xml:space="preserve"> </w:t>
      </w:r>
    </w:p>
    <w:p w14:paraId="513DE3B2" w14:textId="77777777" w:rsidR="000A339C" w:rsidRPr="000D776F" w:rsidRDefault="000A339C" w:rsidP="007E581F">
      <w:pPr>
        <w:pStyle w:val="Text"/>
      </w:pPr>
      <w:r w:rsidRPr="00F352BE">
        <w:rPr>
          <w:highlight w:val="yellow"/>
          <w:rPrChange w:id="2015" w:author="Tahir Nisar [2]" w:date="2024-07-16T19:11:00Z">
            <w:rPr/>
          </w:rPrChange>
        </w:rPr>
        <w:t xml:space="preserve">The streamer discharge also depends on the degree of non-uniformity and the electrode length. By increasing the electrode tip radius the streamer discharge decreases and requires </w:t>
      </w:r>
      <w:r w:rsidRPr="00F352BE">
        <w:rPr>
          <w:highlight w:val="yellow"/>
          <w:rPrChange w:id="2016" w:author="Tahir Nisar [2]" w:date="2024-07-16T19:11:00Z">
            <w:rPr/>
          </w:rPrChange>
        </w:rPr>
        <w:lastRenderedPageBreak/>
        <w:t>more time to travel. Also, by increasing the electrode length the streamer discharge decreases at a specific time. The higher the electrode length the streamer discharge will take more time to reach and hence gas mixture will require more time to break. The streamer velocity in case of positive streamer is higher than in negative streamer. In positive streamer localized electric field and in negative streamer detachment of electrons are responsible for the streamer velocity. The simulation results used in this paper are based on the ideal conditions, which means that external impact like the metal contamination particles are not considered for the study.</w:t>
      </w:r>
      <w:r w:rsidRPr="000D776F">
        <w:t xml:space="preserve">     </w:t>
      </w:r>
    </w:p>
    <w:p w14:paraId="4E54FBDB" w14:textId="77777777" w:rsidR="000A339C" w:rsidRPr="000D776F" w:rsidRDefault="000A339C" w:rsidP="002C26D3">
      <w:pPr>
        <w:pStyle w:val="Acknowledgments"/>
        <w:rPr>
          <w:b/>
        </w:rPr>
      </w:pPr>
      <w:r w:rsidRPr="000D776F">
        <w:rPr>
          <w:b/>
        </w:rPr>
        <w:t xml:space="preserve">Acknowledgments </w:t>
      </w:r>
    </w:p>
    <w:p w14:paraId="2D4ED262" w14:textId="77777777" w:rsidR="000A339C" w:rsidRPr="000D776F" w:rsidRDefault="000A339C" w:rsidP="00A930CD">
      <w:pPr>
        <w:pStyle w:val="Text"/>
      </w:pPr>
      <w:r w:rsidRPr="000D776F">
        <w:t xml:space="preserve">The authors acknowledged the financial support from the high voltage laboratory, department of electrical engineering in power U.S.-Pakistan Centre for Advanced Studies in Energy (USPCAS-E), National University of Sciences and Technology (NUST) Pakistan. </w:t>
      </w:r>
    </w:p>
    <w:p w14:paraId="43E9BA91" w14:textId="393550F4" w:rsidR="000A339C" w:rsidRPr="000D776F" w:rsidDel="00CE16A9" w:rsidRDefault="000A339C">
      <w:pPr>
        <w:pStyle w:val="Heading10"/>
        <w:rPr>
          <w:del w:id="2017" w:author="Tahir Nisar [2]" w:date="2024-05-28T22:35:00Z"/>
          <w:noProof/>
        </w:rPr>
      </w:pPr>
      <w:r w:rsidRPr="000D776F">
        <w:rPr>
          <w:noProof/>
        </w:rPr>
        <w:t>References</w:t>
      </w:r>
    </w:p>
    <w:p w14:paraId="78A712A8" w14:textId="2113A0D2" w:rsidR="000A339C" w:rsidRPr="000D776F" w:rsidDel="00CE16A9" w:rsidRDefault="000A339C">
      <w:pPr>
        <w:pStyle w:val="Heading10"/>
        <w:rPr>
          <w:del w:id="2018" w:author="Tahir Nisar [2]" w:date="2024-05-28T22:35:00Z"/>
        </w:rPr>
        <w:pPrChange w:id="2019" w:author="Tahir Nisar [2]" w:date="2024-05-28T22:35:00Z">
          <w:pPr>
            <w:pStyle w:val="References"/>
          </w:pPr>
        </w:pPrChange>
      </w:pPr>
      <w:del w:id="2020" w:author="Tahir Nisar [2]" w:date="2024-05-28T22:35:00Z">
        <w:r w:rsidRPr="002B2BD4" w:rsidDel="00CE16A9">
          <w:rPr>
            <w:sz w:val="18"/>
            <w:szCs w:val="18"/>
          </w:rPr>
          <w:fldChar w:fldCharType="begin"/>
        </w:r>
        <w:r w:rsidRPr="000D776F" w:rsidDel="00CE16A9">
          <w:rPr>
            <w:sz w:val="18"/>
            <w:szCs w:val="18"/>
          </w:rPr>
          <w:delInstrText xml:space="preserve"> ADDIN EN.REFLIST </w:delInstrText>
        </w:r>
        <w:r w:rsidRPr="002B2BD4" w:rsidDel="00CE16A9">
          <w:rPr>
            <w:sz w:val="18"/>
            <w:szCs w:val="18"/>
          </w:rPr>
          <w:fldChar w:fldCharType="separate"/>
        </w:r>
        <w:r w:rsidRPr="000D776F" w:rsidDel="00CE16A9">
          <w:tab/>
          <w:delText xml:space="preserve">C. M. Franck, A. Chachereau, and J. Pachin, "SF 6-free gas-insulated switchgear: Current status and future trends," </w:delText>
        </w:r>
        <w:r w:rsidRPr="000D776F" w:rsidDel="00CE16A9">
          <w:rPr>
            <w:i/>
          </w:rPr>
          <w:delText xml:space="preserve">IEEE Electrical Insulation Magazine, </w:delText>
        </w:r>
        <w:r w:rsidRPr="000D776F" w:rsidDel="00CE16A9">
          <w:delText>vol. 37, no. 1, pp. 7-16, 2020.</w:delText>
        </w:r>
      </w:del>
    </w:p>
    <w:p w14:paraId="3C83A9E6" w14:textId="011CAD61" w:rsidR="000A339C" w:rsidRPr="000D776F" w:rsidDel="00CE16A9" w:rsidRDefault="000A339C">
      <w:pPr>
        <w:pStyle w:val="Heading10"/>
        <w:rPr>
          <w:del w:id="2021" w:author="Tahir Nisar [2]" w:date="2024-05-28T22:35:00Z"/>
        </w:rPr>
        <w:pPrChange w:id="2022" w:author="Tahir Nisar [2]" w:date="2024-05-28T22:35:00Z">
          <w:pPr>
            <w:pStyle w:val="References"/>
          </w:pPr>
        </w:pPrChange>
      </w:pPr>
      <w:del w:id="2023" w:author="Tahir Nisar [2]" w:date="2024-05-28T22:35:00Z">
        <w:r w:rsidRPr="000D776F" w:rsidDel="00CE16A9">
          <w:delText xml:space="preserve">P. Billen, B. Maes, M. Larrain, and J. Braet, "Replacing SF6 in electrical gas-insulated switchgear: technological alternatives and potential life cycle greenhouse gas savings in an EU-28 perspective," </w:delText>
        </w:r>
        <w:r w:rsidRPr="000D776F" w:rsidDel="00CE16A9">
          <w:rPr>
            <w:i/>
          </w:rPr>
          <w:delText xml:space="preserve">Energies, </w:delText>
        </w:r>
        <w:r w:rsidRPr="000D776F" w:rsidDel="00CE16A9">
          <w:delText>vol. 13, no. 7, p. 1807, 2020.</w:delText>
        </w:r>
      </w:del>
    </w:p>
    <w:p w14:paraId="2219A191" w14:textId="06692BA3" w:rsidR="000A339C" w:rsidRPr="000D776F" w:rsidDel="00CE16A9" w:rsidRDefault="000A339C">
      <w:pPr>
        <w:pStyle w:val="Heading10"/>
        <w:rPr>
          <w:del w:id="2024" w:author="Tahir Nisar [2]" w:date="2024-05-28T22:35:00Z"/>
        </w:rPr>
        <w:pPrChange w:id="2025" w:author="Tahir Nisar [2]" w:date="2024-05-28T22:35:00Z">
          <w:pPr>
            <w:pStyle w:val="References"/>
          </w:pPr>
        </w:pPrChange>
      </w:pPr>
      <w:del w:id="2026" w:author="Tahir Nisar [2]" w:date="2024-05-28T22:35:00Z">
        <w:r w:rsidRPr="000D776F" w:rsidDel="00CE16A9">
          <w:delText>X.-C. Yuan</w:delText>
        </w:r>
        <w:r w:rsidRPr="000D776F" w:rsidDel="00CE16A9">
          <w:rPr>
            <w:i/>
          </w:rPr>
          <w:delText xml:space="preserve"> et al.</w:delText>
        </w:r>
        <w:r w:rsidRPr="000D776F" w:rsidDel="00CE16A9">
          <w:delText xml:space="preserve">, "A 3D numerical study of positive streamers interacting with localized plasma regions," </w:delText>
        </w:r>
        <w:r w:rsidRPr="000D776F" w:rsidDel="00CE16A9">
          <w:rPr>
            <w:i/>
          </w:rPr>
          <w:delText xml:space="preserve">Journal of Physics D: Applied Physics, </w:delText>
        </w:r>
        <w:r w:rsidRPr="000D776F" w:rsidDel="00CE16A9">
          <w:delText>vol. 53, no. 42, p. 425204, 2020.</w:delText>
        </w:r>
      </w:del>
    </w:p>
    <w:p w14:paraId="4C57F651" w14:textId="06FC626E" w:rsidR="000A339C" w:rsidRPr="000D776F" w:rsidDel="00CE16A9" w:rsidRDefault="000A339C">
      <w:pPr>
        <w:pStyle w:val="Heading10"/>
        <w:rPr>
          <w:del w:id="2027" w:author="Tahir Nisar [2]" w:date="2024-05-28T22:35:00Z"/>
        </w:rPr>
        <w:pPrChange w:id="2028" w:author="Tahir Nisar [2]" w:date="2024-05-28T22:35:00Z">
          <w:pPr>
            <w:pStyle w:val="References"/>
          </w:pPr>
        </w:pPrChange>
      </w:pPr>
      <w:del w:id="2029" w:author="Tahir Nisar [2]" w:date="2024-05-28T22:35:00Z">
        <w:r w:rsidRPr="000D776F" w:rsidDel="00CE16A9">
          <w:delText xml:space="preserve">B. Zhang, J. Xiong, L. Chen, X. Li, and A. B. Murphy, "Fundamental physicochemical properties of SF6-alternative gases: a review of recent progress," </w:delText>
        </w:r>
        <w:r w:rsidRPr="000D776F" w:rsidDel="00CE16A9">
          <w:rPr>
            <w:i/>
          </w:rPr>
          <w:delText xml:space="preserve">Journal of Physics D: Applied Physics, </w:delText>
        </w:r>
        <w:r w:rsidRPr="000D776F" w:rsidDel="00CE16A9">
          <w:delText>vol. 53, no. 17, p. 173001, 2020.</w:delText>
        </w:r>
      </w:del>
    </w:p>
    <w:p w14:paraId="65915591" w14:textId="73066BEF" w:rsidR="000A339C" w:rsidRPr="000D776F" w:rsidDel="00CE16A9" w:rsidRDefault="000A339C">
      <w:pPr>
        <w:pStyle w:val="Heading10"/>
        <w:rPr>
          <w:del w:id="2030" w:author="Tahir Nisar [2]" w:date="2024-05-28T22:35:00Z"/>
        </w:rPr>
        <w:pPrChange w:id="2031" w:author="Tahir Nisar [2]" w:date="2024-05-28T22:35:00Z">
          <w:pPr>
            <w:pStyle w:val="References"/>
          </w:pPr>
        </w:pPrChange>
      </w:pPr>
      <w:del w:id="2032" w:author="Tahir Nisar [2]" w:date="2024-05-28T22:35:00Z">
        <w:r w:rsidRPr="000D776F" w:rsidDel="00CE16A9">
          <w:delText>R. Zhang, L. Wang, J. Liu, and Z. Lian, "Numerical simulation of breakdown properties and streamer development processes in SF6/CO</w:delText>
        </w:r>
        <w:r w:rsidRPr="002B2BD4" w:rsidDel="00CE16A9">
          <w:rPr>
            <w:vertAlign w:val="subscript"/>
          </w:rPr>
          <w:delText>2</w:delText>
        </w:r>
        <w:r w:rsidRPr="000D776F" w:rsidDel="00CE16A9">
          <w:delText xml:space="preserve"> mixed gas," </w:delText>
        </w:r>
        <w:r w:rsidRPr="000D776F" w:rsidDel="00CE16A9">
          <w:rPr>
            <w:i/>
          </w:rPr>
          <w:delText xml:space="preserve">AIP Advances, </w:delText>
        </w:r>
        <w:r w:rsidRPr="000D776F" w:rsidDel="00CE16A9">
          <w:delText>vol. 12, no. 1, p. 015003, 2022.</w:delText>
        </w:r>
      </w:del>
    </w:p>
    <w:p w14:paraId="138C9B35" w14:textId="36A21C5E" w:rsidR="000A339C" w:rsidRPr="000D776F" w:rsidDel="00CE16A9" w:rsidRDefault="000A339C">
      <w:pPr>
        <w:pStyle w:val="Heading10"/>
        <w:rPr>
          <w:del w:id="2033" w:author="Tahir Nisar [2]" w:date="2024-05-28T22:35:00Z"/>
        </w:rPr>
        <w:pPrChange w:id="2034" w:author="Tahir Nisar [2]" w:date="2024-05-28T22:35:00Z">
          <w:pPr>
            <w:pStyle w:val="References"/>
          </w:pPr>
        </w:pPrChange>
      </w:pPr>
      <w:del w:id="2035" w:author="Tahir Nisar [2]" w:date="2024-05-28T22:35:00Z">
        <w:r w:rsidRPr="000D776F" w:rsidDel="00CE16A9">
          <w:delText xml:space="preserve">S. Nijdam, J. Teunissen, and U. Ebert, "The physics of streamer discharge phenomena," </w:delText>
        </w:r>
        <w:r w:rsidRPr="000D776F" w:rsidDel="00CE16A9">
          <w:rPr>
            <w:i/>
          </w:rPr>
          <w:delText xml:space="preserve">Plasma Sources Science and Technology, </w:delText>
        </w:r>
        <w:r w:rsidRPr="000D776F" w:rsidDel="00CE16A9">
          <w:delText>vol. 29, no. 10, p. 103001, 2020.</w:delText>
        </w:r>
      </w:del>
    </w:p>
    <w:p w14:paraId="142AF994" w14:textId="35A82D12" w:rsidR="000A339C" w:rsidRPr="000D776F" w:rsidDel="00CE16A9" w:rsidRDefault="000A339C">
      <w:pPr>
        <w:pStyle w:val="Heading10"/>
        <w:rPr>
          <w:del w:id="2036" w:author="Tahir Nisar [2]" w:date="2024-05-28T22:35:00Z"/>
        </w:rPr>
        <w:pPrChange w:id="2037" w:author="Tahir Nisar [2]" w:date="2024-05-28T22:35:00Z">
          <w:pPr>
            <w:pStyle w:val="References"/>
          </w:pPr>
        </w:pPrChange>
      </w:pPr>
      <w:del w:id="2038" w:author="Tahir Nisar [2]" w:date="2024-05-28T22:35:00Z">
        <w:r w:rsidRPr="000D776F" w:rsidDel="00CE16A9">
          <w:delText xml:space="preserve">X. Li, A. Sun, and J. Teunissen, "A computational study of negative surface discharges: Characteristics of surface streamers and surface charges," </w:delText>
        </w:r>
        <w:r w:rsidRPr="000D776F" w:rsidDel="00CE16A9">
          <w:rPr>
            <w:i/>
          </w:rPr>
          <w:delText xml:space="preserve">IEEE Transactions on Dielectrics and Electrical Insulation, </w:delText>
        </w:r>
        <w:r w:rsidRPr="000D776F" w:rsidDel="00CE16A9">
          <w:delText>vol. 27, no. 4, pp. 1178-1186, 2020.</w:delText>
        </w:r>
      </w:del>
    </w:p>
    <w:p w14:paraId="4FB55484" w14:textId="040C366A" w:rsidR="000A339C" w:rsidRPr="000D776F" w:rsidDel="00CE16A9" w:rsidRDefault="000A339C">
      <w:pPr>
        <w:pStyle w:val="Heading10"/>
        <w:rPr>
          <w:del w:id="2039" w:author="Tahir Nisar [2]" w:date="2024-05-28T22:35:00Z"/>
        </w:rPr>
        <w:pPrChange w:id="2040" w:author="Tahir Nisar [2]" w:date="2024-05-28T22:35:00Z">
          <w:pPr>
            <w:pStyle w:val="References"/>
          </w:pPr>
        </w:pPrChange>
      </w:pPr>
      <w:del w:id="2041" w:author="Tahir Nisar [2]" w:date="2024-05-28T22:35:00Z">
        <w:r w:rsidRPr="000D776F" w:rsidDel="00CE16A9">
          <w:delText>X. Yan, X. Zhou, Z. Li, Y. Qian, and G. Sheng, "Surface Discharge Characteristics and Numerical Simulation in C</w:delText>
        </w:r>
        <w:r w:rsidRPr="002B2BD4" w:rsidDel="00CE16A9">
          <w:rPr>
            <w:vertAlign w:val="subscript"/>
          </w:rPr>
          <w:delText>4</w:delText>
        </w:r>
        <w:r w:rsidRPr="000D776F" w:rsidDel="00CE16A9">
          <w:delText>F</w:delText>
        </w:r>
        <w:r w:rsidRPr="002B2BD4" w:rsidDel="00CE16A9">
          <w:rPr>
            <w:vertAlign w:val="subscript"/>
          </w:rPr>
          <w:delText>7</w:delText>
        </w:r>
        <w:r w:rsidRPr="000D776F" w:rsidDel="00CE16A9">
          <w:delText>N/CO</w:delText>
        </w:r>
        <w:r w:rsidRPr="002B2BD4" w:rsidDel="00CE16A9">
          <w:rPr>
            <w:vertAlign w:val="subscript"/>
          </w:rPr>
          <w:delText>2</w:delText>
        </w:r>
        <w:r w:rsidRPr="000D776F" w:rsidDel="00CE16A9">
          <w:delText xml:space="preserve"> Mixture," </w:delText>
        </w:r>
        <w:r w:rsidRPr="000D776F" w:rsidDel="00CE16A9">
          <w:rPr>
            <w:i/>
          </w:rPr>
          <w:delText xml:space="preserve">Applied Sciences, </w:delText>
        </w:r>
        <w:r w:rsidRPr="000D776F" w:rsidDel="00CE16A9">
          <w:delText>vol. 13, no. 3, p. 1409, 2023.</w:delText>
        </w:r>
      </w:del>
    </w:p>
    <w:p w14:paraId="7A783D2B" w14:textId="39350A66" w:rsidR="000A339C" w:rsidRPr="000D776F" w:rsidDel="00CE16A9" w:rsidRDefault="000A339C">
      <w:pPr>
        <w:pStyle w:val="Heading10"/>
        <w:rPr>
          <w:del w:id="2042" w:author="Tahir Nisar [2]" w:date="2024-05-28T22:35:00Z"/>
        </w:rPr>
        <w:pPrChange w:id="2043" w:author="Tahir Nisar [2]" w:date="2024-05-28T22:35:00Z">
          <w:pPr>
            <w:pStyle w:val="References"/>
          </w:pPr>
        </w:pPrChange>
      </w:pPr>
      <w:del w:id="2044" w:author="Tahir Nisar [2]" w:date="2024-05-28T22:35:00Z">
        <w:r w:rsidRPr="000D776F" w:rsidDel="00CE16A9">
          <w:delText xml:space="preserve">F. Boakye-Mensah, N. Bonifaci, R. Hanna, and I. Niyonzima, "Implementation of a cathode directed streamer model in Air under different voltage stresses," </w:delText>
        </w:r>
        <w:r w:rsidRPr="000D776F" w:rsidDel="00CE16A9">
          <w:rPr>
            <w:i/>
          </w:rPr>
          <w:delText xml:space="preserve">arXiv preprint arXiv:2010.07570, </w:delText>
        </w:r>
        <w:r w:rsidRPr="000D776F" w:rsidDel="00CE16A9">
          <w:delText>2020.</w:delText>
        </w:r>
      </w:del>
    </w:p>
    <w:p w14:paraId="71CF8611" w14:textId="0CC43B3A" w:rsidR="000A339C" w:rsidRPr="000D776F" w:rsidDel="00CE16A9" w:rsidRDefault="000A339C">
      <w:pPr>
        <w:pStyle w:val="Heading10"/>
        <w:rPr>
          <w:del w:id="2045" w:author="Tahir Nisar [2]" w:date="2024-05-28T22:35:00Z"/>
        </w:rPr>
        <w:pPrChange w:id="2046" w:author="Tahir Nisar [2]" w:date="2024-05-28T22:35:00Z">
          <w:pPr>
            <w:pStyle w:val="References"/>
          </w:pPr>
        </w:pPrChange>
      </w:pPr>
      <w:del w:id="2047" w:author="Tahir Nisar [2]" w:date="2024-05-28T22:35:00Z">
        <w:r w:rsidRPr="000D776F" w:rsidDel="00CE16A9">
          <w:delText xml:space="preserve">N. Y. Babaeva, G. Naidis, D. Tereshonok, V. Tarasenko, D. Beloplotov, and D. Sorokin, "Formation of wide negative streamers in air and helium: the role of fast electrons," </w:delText>
        </w:r>
        <w:r w:rsidRPr="000D776F" w:rsidDel="00CE16A9">
          <w:rPr>
            <w:i/>
          </w:rPr>
          <w:delText xml:space="preserve">Journal of Physics D: Applied Physics, </w:delText>
        </w:r>
        <w:r w:rsidRPr="000D776F" w:rsidDel="00CE16A9">
          <w:delText>vol. 56, no. 3, p. 035205, 2022.</w:delText>
        </w:r>
      </w:del>
    </w:p>
    <w:p w14:paraId="4157264C" w14:textId="166391A7" w:rsidR="000A339C" w:rsidRPr="000D776F" w:rsidDel="00CE16A9" w:rsidRDefault="000A339C">
      <w:pPr>
        <w:pStyle w:val="Heading10"/>
        <w:rPr>
          <w:del w:id="2048" w:author="Tahir Nisar [2]" w:date="2024-05-28T22:35:00Z"/>
        </w:rPr>
        <w:pPrChange w:id="2049" w:author="Tahir Nisar [2]" w:date="2024-05-28T22:35:00Z">
          <w:pPr>
            <w:pStyle w:val="References"/>
          </w:pPr>
        </w:pPrChange>
      </w:pPr>
      <w:del w:id="2050" w:author="Tahir Nisar [2]" w:date="2024-05-28T22:35:00Z">
        <w:r w:rsidRPr="000D776F" w:rsidDel="00CE16A9">
          <w:delText xml:space="preserve">X. Li, A. Sun, G. Zhang, and J. Teunissen, "A computational study of positive streamers interacting with dielectrics," </w:delText>
        </w:r>
        <w:r w:rsidRPr="000D776F" w:rsidDel="00CE16A9">
          <w:rPr>
            <w:i/>
          </w:rPr>
          <w:delText xml:space="preserve">Plasma Sources Science and Technology, </w:delText>
        </w:r>
        <w:r w:rsidRPr="000D776F" w:rsidDel="00CE16A9">
          <w:delText>vol. 29, no. 6, p. 065004, 2020.</w:delText>
        </w:r>
      </w:del>
    </w:p>
    <w:p w14:paraId="47650FA5" w14:textId="011BEC8E" w:rsidR="000A339C" w:rsidRPr="000D776F" w:rsidDel="00CE16A9" w:rsidRDefault="000A339C">
      <w:pPr>
        <w:pStyle w:val="Heading10"/>
        <w:rPr>
          <w:del w:id="2051" w:author="Tahir Nisar [2]" w:date="2024-05-28T22:35:00Z"/>
        </w:rPr>
        <w:pPrChange w:id="2052" w:author="Tahir Nisar [2]" w:date="2024-05-28T22:35:00Z">
          <w:pPr>
            <w:pStyle w:val="References"/>
          </w:pPr>
        </w:pPrChange>
      </w:pPr>
      <w:del w:id="2053" w:author="Tahir Nisar [2]" w:date="2024-05-28T22:35:00Z">
        <w:r w:rsidRPr="000D776F" w:rsidDel="00CE16A9">
          <w:delText xml:space="preserve">H. Francisco, B. Bagheri, and U. Ebert, "Electrically isolated propagating streamer heads formed by strong electron attachment," </w:delText>
        </w:r>
        <w:r w:rsidRPr="000D776F" w:rsidDel="00CE16A9">
          <w:rPr>
            <w:i/>
          </w:rPr>
          <w:delText xml:space="preserve">Plasma Sources Science and Technology, </w:delText>
        </w:r>
        <w:r w:rsidRPr="000D776F" w:rsidDel="00CE16A9">
          <w:delText>vol. 30, no. 2, p. 025006, 2021.</w:delText>
        </w:r>
      </w:del>
    </w:p>
    <w:p w14:paraId="0B160536" w14:textId="32AA634D" w:rsidR="000A339C" w:rsidRPr="000D776F" w:rsidDel="00CE16A9" w:rsidRDefault="000A339C">
      <w:pPr>
        <w:pStyle w:val="Heading10"/>
        <w:rPr>
          <w:del w:id="2054" w:author="Tahir Nisar [2]" w:date="2024-05-28T22:35:00Z"/>
        </w:rPr>
        <w:pPrChange w:id="2055" w:author="Tahir Nisar [2]" w:date="2024-05-28T22:35:00Z">
          <w:pPr>
            <w:pStyle w:val="References"/>
          </w:pPr>
        </w:pPrChange>
      </w:pPr>
      <w:del w:id="2056" w:author="Tahir Nisar [2]" w:date="2024-05-28T22:35:00Z">
        <w:r w:rsidRPr="000D776F" w:rsidDel="00CE16A9">
          <w:delText xml:space="preserve">Z. Wang, A. Sun, and J. Teunissen, "A comparison of particle and fluid models for positive streamer discharges in air," </w:delText>
        </w:r>
        <w:r w:rsidRPr="000D776F" w:rsidDel="00CE16A9">
          <w:rPr>
            <w:i/>
          </w:rPr>
          <w:delText xml:space="preserve">Plasma Sources Science and Technology, </w:delText>
        </w:r>
        <w:r w:rsidRPr="000D776F" w:rsidDel="00CE16A9">
          <w:delText>vol. 31, no. 1, p. 015012, 2022.</w:delText>
        </w:r>
      </w:del>
    </w:p>
    <w:p w14:paraId="66D29B0B" w14:textId="7F03A61A" w:rsidR="000A339C" w:rsidRPr="000D776F" w:rsidDel="00CE16A9" w:rsidRDefault="000A339C">
      <w:pPr>
        <w:pStyle w:val="Heading10"/>
        <w:rPr>
          <w:del w:id="2057" w:author="Tahir Nisar [2]" w:date="2024-05-28T22:35:00Z"/>
        </w:rPr>
        <w:pPrChange w:id="2058" w:author="Tahir Nisar [2]" w:date="2024-05-28T22:35:00Z">
          <w:pPr>
            <w:pStyle w:val="References"/>
          </w:pPr>
        </w:pPrChange>
      </w:pPr>
      <w:del w:id="2059" w:author="Tahir Nisar [2]" w:date="2024-05-28T22:35:00Z">
        <w:r w:rsidRPr="000D776F" w:rsidDel="00CE16A9">
          <w:delText xml:space="preserve">A. K. Pandey, P. Singh, M. S. Khan, and J. K. Singh, "Determination of Insulating Properties of SO 2 gas from BOLSIG+ Calculated Swarm Transport Coefficients," in </w:delText>
        </w:r>
        <w:r w:rsidRPr="000D776F" w:rsidDel="00CE16A9">
          <w:rPr>
            <w:i/>
          </w:rPr>
          <w:delText>2021 3rd International Conference on High Voltage Engineering and Power Systems (ICHVEPS)</w:delText>
        </w:r>
        <w:r w:rsidRPr="000D776F" w:rsidDel="00CE16A9">
          <w:delText xml:space="preserve">, 2021: IEEE, pp. 137-142. </w:delText>
        </w:r>
      </w:del>
    </w:p>
    <w:p w14:paraId="3892D834" w14:textId="7D1271FE" w:rsidR="000A339C" w:rsidRPr="000D776F" w:rsidDel="00CE16A9" w:rsidRDefault="000A339C">
      <w:pPr>
        <w:pStyle w:val="Heading10"/>
        <w:rPr>
          <w:del w:id="2060" w:author="Tahir Nisar [2]" w:date="2024-05-28T22:35:00Z"/>
        </w:rPr>
        <w:pPrChange w:id="2061" w:author="Tahir Nisar [2]" w:date="2024-05-28T22:35:00Z">
          <w:pPr>
            <w:pStyle w:val="References"/>
          </w:pPr>
        </w:pPrChange>
      </w:pPr>
      <w:del w:id="2062" w:author="Tahir Nisar [2]" w:date="2024-05-28T22:35:00Z">
        <w:r w:rsidRPr="000D776F" w:rsidDel="00CE16A9">
          <w:delText>A. George</w:delText>
        </w:r>
        <w:r w:rsidRPr="000D776F" w:rsidDel="00CE16A9">
          <w:rPr>
            <w:i/>
          </w:rPr>
          <w:delText xml:space="preserve"> et al.</w:delText>
        </w:r>
        <w:r w:rsidRPr="000D776F" w:rsidDel="00CE16A9">
          <w:delText>, "A Review of Non-Thermal Plasma Technology: A novel solution for CO</w:delText>
        </w:r>
        <w:r w:rsidRPr="002B2BD4" w:rsidDel="00CE16A9">
          <w:rPr>
            <w:vertAlign w:val="subscript"/>
          </w:rPr>
          <w:delText>2</w:delText>
        </w:r>
        <w:r w:rsidRPr="000D776F" w:rsidDel="00CE16A9">
          <w:delText xml:space="preserve"> conversion and utilization," </w:delText>
        </w:r>
        <w:r w:rsidRPr="000D776F" w:rsidDel="00CE16A9">
          <w:rPr>
            <w:i/>
          </w:rPr>
          <w:delText xml:space="preserve">Renewable and Sustainable Energy Reviews, </w:delText>
        </w:r>
        <w:r w:rsidRPr="000D776F" w:rsidDel="00CE16A9">
          <w:delText>vol. 135, p. 109702, 2021.</w:delText>
        </w:r>
      </w:del>
    </w:p>
    <w:p w14:paraId="747D093F" w14:textId="56B2DD03" w:rsidR="000A339C" w:rsidRPr="000D776F" w:rsidDel="00CE16A9" w:rsidRDefault="000A339C">
      <w:pPr>
        <w:pStyle w:val="Heading10"/>
        <w:rPr>
          <w:del w:id="2063" w:author="Tahir Nisar [2]" w:date="2024-05-28T22:35:00Z"/>
        </w:rPr>
        <w:pPrChange w:id="2064" w:author="Tahir Nisar [2]" w:date="2024-05-28T22:35:00Z">
          <w:pPr>
            <w:pStyle w:val="References"/>
          </w:pPr>
        </w:pPrChange>
      </w:pPr>
      <w:del w:id="2065" w:author="Tahir Nisar [2]" w:date="2024-05-28T22:35:00Z">
        <w:r w:rsidRPr="000D776F" w:rsidDel="00CE16A9">
          <w:delText xml:space="preserve">L. P. Babich, "Relativistic runaway electron avalanche," </w:delText>
        </w:r>
        <w:r w:rsidRPr="000D776F" w:rsidDel="00CE16A9">
          <w:rPr>
            <w:i/>
          </w:rPr>
          <w:delText xml:space="preserve">Physics-Uspekhi, </w:delText>
        </w:r>
        <w:r w:rsidRPr="000D776F" w:rsidDel="00CE16A9">
          <w:delText>vol. 63, no. 12, p. 1188, 2020.</w:delText>
        </w:r>
      </w:del>
    </w:p>
    <w:p w14:paraId="7BD8A53A" w14:textId="196026FF" w:rsidR="000A339C" w:rsidRPr="000D776F" w:rsidDel="00CE16A9" w:rsidRDefault="000A339C">
      <w:pPr>
        <w:pStyle w:val="Heading10"/>
        <w:rPr>
          <w:del w:id="2066" w:author="Tahir Nisar [2]" w:date="2024-05-28T22:35:00Z"/>
        </w:rPr>
        <w:pPrChange w:id="2067" w:author="Tahir Nisar [2]" w:date="2024-05-28T22:35:00Z">
          <w:pPr>
            <w:pStyle w:val="References"/>
          </w:pPr>
        </w:pPrChange>
      </w:pPr>
      <w:del w:id="2068" w:author="Tahir Nisar [2]" w:date="2024-05-28T22:35:00Z">
        <w:r w:rsidRPr="000D776F" w:rsidDel="00CE16A9">
          <w:delText>X. Guo, X. Li, A. B. Murphy, and H. Zhao, "Calculation of thermodynamic properties and transport coefficients of CO</w:delText>
        </w:r>
        <w:r w:rsidRPr="002B2BD4" w:rsidDel="00CE16A9">
          <w:rPr>
            <w:vertAlign w:val="subscript"/>
          </w:rPr>
          <w:delText>2</w:delText>
        </w:r>
        <w:r w:rsidRPr="000D776F" w:rsidDel="00CE16A9">
          <w:delText>–O</w:delText>
        </w:r>
        <w:r w:rsidRPr="002B2BD4" w:rsidDel="00CE16A9">
          <w:rPr>
            <w:vertAlign w:val="subscript"/>
          </w:rPr>
          <w:delText>2</w:delText>
        </w:r>
        <w:r w:rsidRPr="000D776F" w:rsidDel="00CE16A9">
          <w:delText xml:space="preserve">–Cu mixtures," </w:delText>
        </w:r>
        <w:r w:rsidRPr="000D776F" w:rsidDel="00CE16A9">
          <w:rPr>
            <w:i/>
          </w:rPr>
          <w:delText xml:space="preserve">Journal of Physics D: Applied Physics, </w:delText>
        </w:r>
        <w:r w:rsidRPr="000D776F" w:rsidDel="00CE16A9">
          <w:delText>vol. 50, no. 34, p. 345203, 2017.</w:delText>
        </w:r>
      </w:del>
    </w:p>
    <w:p w14:paraId="41479F47" w14:textId="0B390AC5" w:rsidR="000A339C" w:rsidRPr="000D776F" w:rsidDel="00CE16A9" w:rsidRDefault="000A339C">
      <w:pPr>
        <w:pStyle w:val="Heading10"/>
        <w:rPr>
          <w:del w:id="2069" w:author="Tahir Nisar [2]" w:date="2024-05-28T22:35:00Z"/>
        </w:rPr>
        <w:pPrChange w:id="2070" w:author="Tahir Nisar [2]" w:date="2024-05-28T22:35:00Z">
          <w:pPr>
            <w:pStyle w:val="References"/>
          </w:pPr>
        </w:pPrChange>
      </w:pPr>
      <w:del w:id="2071" w:author="Tahir Nisar [2]" w:date="2024-05-28T22:35:00Z">
        <w:r w:rsidRPr="000D776F" w:rsidDel="00CE16A9">
          <w:delText xml:space="preserve">A. Grishkov, Y. Korolev, and V. Shklyaev, "Monte Carlo simulation for development of electron avalanches in nitrogen at moderate and high reduced electric field," </w:delText>
        </w:r>
        <w:r w:rsidRPr="000D776F" w:rsidDel="00CE16A9">
          <w:rPr>
            <w:i/>
          </w:rPr>
          <w:delText xml:space="preserve">Physics of Plasmas, </w:delText>
        </w:r>
        <w:r w:rsidRPr="000D776F" w:rsidDel="00CE16A9">
          <w:delText>vol. 27, no. 10, 2020.</w:delText>
        </w:r>
      </w:del>
    </w:p>
    <w:p w14:paraId="73B62E59" w14:textId="66CCDD3F" w:rsidR="000A339C" w:rsidRPr="000D776F" w:rsidDel="00CE16A9" w:rsidRDefault="000A339C">
      <w:pPr>
        <w:pStyle w:val="Heading10"/>
        <w:rPr>
          <w:del w:id="2072" w:author="Tahir Nisar [2]" w:date="2024-05-28T22:35:00Z"/>
        </w:rPr>
        <w:pPrChange w:id="2073" w:author="Tahir Nisar [2]" w:date="2024-05-28T22:35:00Z">
          <w:pPr>
            <w:pStyle w:val="References"/>
          </w:pPr>
        </w:pPrChange>
      </w:pPr>
      <w:del w:id="2074" w:author="Tahir Nisar [2]" w:date="2024-05-28T22:35:00Z">
        <w:r w:rsidRPr="000D776F" w:rsidDel="00CE16A9">
          <w:delText xml:space="preserve">F. Esposito and I. Armenise, "Reactive, inelastic, and dissociation processes in collisions of atomic oxygen with molecular nitrogen," </w:delText>
        </w:r>
        <w:r w:rsidRPr="000D776F" w:rsidDel="00CE16A9">
          <w:rPr>
            <w:i/>
          </w:rPr>
          <w:delText xml:space="preserve">The Journal of Physical Chemistry A, </w:delText>
        </w:r>
        <w:r w:rsidRPr="000D776F" w:rsidDel="00CE16A9">
          <w:delText>vol. 121, no. 33, pp. 6211-6219, 2017.</w:delText>
        </w:r>
      </w:del>
    </w:p>
    <w:p w14:paraId="2F1CF815" w14:textId="38B193EB" w:rsidR="000A339C" w:rsidRPr="000D776F" w:rsidDel="00CE16A9" w:rsidRDefault="000A339C">
      <w:pPr>
        <w:pStyle w:val="Heading10"/>
        <w:rPr>
          <w:del w:id="2075" w:author="Tahir Nisar [2]" w:date="2024-05-28T22:35:00Z"/>
        </w:rPr>
        <w:pPrChange w:id="2076" w:author="Tahir Nisar [2]" w:date="2024-05-28T22:35:00Z">
          <w:pPr>
            <w:pStyle w:val="References"/>
          </w:pPr>
        </w:pPrChange>
      </w:pPr>
      <w:del w:id="2077" w:author="Tahir Nisar [2]" w:date="2024-05-28T22:35:00Z">
        <w:r w:rsidRPr="000D776F" w:rsidDel="00CE16A9">
          <w:delText>J. Scherschligt</w:delText>
        </w:r>
        <w:r w:rsidRPr="000D776F" w:rsidDel="00CE16A9">
          <w:rPr>
            <w:i/>
          </w:rPr>
          <w:delText xml:space="preserve"> et al.</w:delText>
        </w:r>
        <w:r w:rsidRPr="000D776F" w:rsidDel="00CE16A9">
          <w:delText xml:space="preserve">, "Quantum-based vacuum metrology at the National Institute of Standards and Technology," </w:delText>
        </w:r>
        <w:r w:rsidRPr="000D776F" w:rsidDel="00CE16A9">
          <w:rPr>
            <w:i/>
          </w:rPr>
          <w:delText xml:space="preserve">Journal of Vacuum Science &amp; Technology A, </w:delText>
        </w:r>
        <w:r w:rsidRPr="000D776F" w:rsidDel="00CE16A9">
          <w:delText>vol. 36, no. 4, 2018.</w:delText>
        </w:r>
      </w:del>
    </w:p>
    <w:p w14:paraId="0565F8E7" w14:textId="08E801CD" w:rsidR="000A339C" w:rsidRPr="000D776F" w:rsidDel="00CE16A9" w:rsidRDefault="000A339C">
      <w:pPr>
        <w:pStyle w:val="Heading10"/>
        <w:rPr>
          <w:del w:id="2078" w:author="Tahir Nisar [2]" w:date="2024-05-28T22:35:00Z"/>
        </w:rPr>
        <w:pPrChange w:id="2079" w:author="Tahir Nisar [2]" w:date="2024-05-28T22:35:00Z">
          <w:pPr>
            <w:pStyle w:val="References"/>
          </w:pPr>
        </w:pPrChange>
      </w:pPr>
      <w:del w:id="2080" w:author="Tahir Nisar [2]" w:date="2024-05-28T22:35:00Z">
        <w:r w:rsidRPr="000D776F" w:rsidDel="00CE16A9">
          <w:delText>E. Carbone</w:delText>
        </w:r>
        <w:r w:rsidRPr="000D776F" w:rsidDel="00CE16A9">
          <w:rPr>
            <w:i/>
          </w:rPr>
          <w:delText xml:space="preserve"> et al.</w:delText>
        </w:r>
        <w:r w:rsidRPr="000D776F" w:rsidDel="00CE16A9">
          <w:delText xml:space="preserve">, "Data needs for modeling low-temperature non-equilibrium plasmas: the LXCat project, history, perspectives and a tutorial," </w:delText>
        </w:r>
        <w:r w:rsidRPr="000D776F" w:rsidDel="00CE16A9">
          <w:rPr>
            <w:i/>
          </w:rPr>
          <w:delText xml:space="preserve">Atoms, </w:delText>
        </w:r>
        <w:r w:rsidRPr="000D776F" w:rsidDel="00CE16A9">
          <w:delText>vol. 9, no. 1, p. 16, 2021.</w:delText>
        </w:r>
      </w:del>
    </w:p>
    <w:p w14:paraId="340A5D08" w14:textId="3B786604" w:rsidR="000A339C" w:rsidRPr="000D776F" w:rsidDel="00CE16A9" w:rsidRDefault="000A339C">
      <w:pPr>
        <w:pStyle w:val="Heading10"/>
        <w:rPr>
          <w:del w:id="2081" w:author="Tahir Nisar [2]" w:date="2024-05-28T22:35:00Z"/>
        </w:rPr>
        <w:pPrChange w:id="2082" w:author="Tahir Nisar [2]" w:date="2024-05-28T22:35:00Z">
          <w:pPr>
            <w:pStyle w:val="References"/>
          </w:pPr>
        </w:pPrChange>
      </w:pPr>
      <w:del w:id="2083" w:author="Tahir Nisar [2]" w:date="2024-05-28T22:35:00Z">
        <w:r w:rsidRPr="000D776F" w:rsidDel="00CE16A9">
          <w:delText>Y. Zhang, B. Xia, J. Ran, K. Davey, and S. Z. Qiao, "Atomic‐level reactive sites for semiconductor‐based photocatalytic CO</w:delText>
        </w:r>
        <w:r w:rsidRPr="002B2BD4" w:rsidDel="00CE16A9">
          <w:rPr>
            <w:vertAlign w:val="subscript"/>
          </w:rPr>
          <w:delText>2</w:delText>
        </w:r>
        <w:r w:rsidRPr="000D776F" w:rsidDel="00CE16A9">
          <w:delText xml:space="preserve"> reduction," </w:delText>
        </w:r>
        <w:r w:rsidRPr="000D776F" w:rsidDel="00CE16A9">
          <w:rPr>
            <w:i/>
          </w:rPr>
          <w:delText xml:space="preserve">Advanced Energy Materials, </w:delText>
        </w:r>
        <w:r w:rsidRPr="000D776F" w:rsidDel="00CE16A9">
          <w:delText>vol. 10, no. 9, p. 1903879, 2020.</w:delText>
        </w:r>
      </w:del>
    </w:p>
    <w:p w14:paraId="0C9FCEB5" w14:textId="781050A8" w:rsidR="000A339C" w:rsidRPr="000D776F" w:rsidDel="00CE16A9" w:rsidRDefault="000A339C">
      <w:pPr>
        <w:pStyle w:val="Heading10"/>
        <w:rPr>
          <w:del w:id="2084" w:author="Tahir Nisar [2]" w:date="2024-05-28T22:35:00Z"/>
        </w:rPr>
        <w:pPrChange w:id="2085" w:author="Tahir Nisar [2]" w:date="2024-05-28T22:35:00Z">
          <w:pPr>
            <w:pStyle w:val="References"/>
          </w:pPr>
        </w:pPrChange>
      </w:pPr>
      <w:del w:id="2086" w:author="Tahir Nisar [2]" w:date="2024-05-28T22:35:00Z">
        <w:r w:rsidRPr="000D776F" w:rsidDel="00CE16A9">
          <w:delText>Y. Li</w:delText>
        </w:r>
        <w:r w:rsidRPr="000D776F" w:rsidDel="00CE16A9">
          <w:rPr>
            <w:i/>
          </w:rPr>
          <w:delText xml:space="preserve"> et al.</w:delText>
        </w:r>
        <w:r w:rsidRPr="000D776F" w:rsidDel="00CE16A9">
          <w:delText xml:space="preserve">, "Effect of oxygen on power frequency breakdown characteristics and decomposition properties of C5-PFK/CO 2 gas mixture," </w:delText>
        </w:r>
        <w:r w:rsidRPr="000D776F" w:rsidDel="00CE16A9">
          <w:rPr>
            <w:i/>
          </w:rPr>
          <w:delText xml:space="preserve">IEEE Transactions on Dielectrics and Electrical Insulation, </w:delText>
        </w:r>
        <w:r w:rsidRPr="000D776F" w:rsidDel="00CE16A9">
          <w:delText>vol. 28, no. 2, pp. 373-380, 2021.</w:delText>
        </w:r>
      </w:del>
    </w:p>
    <w:p w14:paraId="69C99E37" w14:textId="20042BA3" w:rsidR="000A339C" w:rsidRPr="000D776F" w:rsidDel="00CE16A9" w:rsidRDefault="000A339C">
      <w:pPr>
        <w:pStyle w:val="Heading10"/>
        <w:rPr>
          <w:del w:id="2087" w:author="Tahir Nisar [2]" w:date="2024-05-28T22:35:00Z"/>
        </w:rPr>
        <w:pPrChange w:id="2088" w:author="Tahir Nisar [2]" w:date="2024-05-28T22:35:00Z">
          <w:pPr>
            <w:pStyle w:val="References"/>
          </w:pPr>
        </w:pPrChange>
      </w:pPr>
      <w:del w:id="2089" w:author="Tahir Nisar [2]" w:date="2024-05-28T22:35:00Z">
        <w:r w:rsidRPr="000D776F" w:rsidDel="00CE16A9">
          <w:delText xml:space="preserve">X. Ou, L. Wang, J. Liu, and X. Lin, "Numerical simulation of streamer discharge development processes with multi-component SF6 mixed gas," </w:delText>
        </w:r>
        <w:r w:rsidRPr="000D776F" w:rsidDel="00CE16A9">
          <w:rPr>
            <w:i/>
          </w:rPr>
          <w:delText xml:space="preserve">Physics of Plasmas, </w:delText>
        </w:r>
        <w:r w:rsidRPr="000D776F" w:rsidDel="00CE16A9">
          <w:delText>vol. 27, no. 7, 2020.</w:delText>
        </w:r>
      </w:del>
    </w:p>
    <w:p w14:paraId="76C7811D" w14:textId="62E75A6D" w:rsidR="000A339C" w:rsidRPr="000D776F" w:rsidDel="00CE16A9" w:rsidRDefault="000A339C">
      <w:pPr>
        <w:pStyle w:val="Heading10"/>
        <w:rPr>
          <w:del w:id="2090" w:author="Tahir Nisar [2]" w:date="2024-05-28T22:35:00Z"/>
        </w:rPr>
        <w:pPrChange w:id="2091" w:author="Tahir Nisar [2]" w:date="2024-05-28T22:35:00Z">
          <w:pPr>
            <w:pStyle w:val="References"/>
          </w:pPr>
        </w:pPrChange>
      </w:pPr>
      <w:del w:id="2092" w:author="Tahir Nisar [2]" w:date="2024-05-28T22:35:00Z">
        <w:r w:rsidRPr="000D776F" w:rsidDel="00CE16A9">
          <w:delText xml:space="preserve">R. Talviste, P. Paris, J. Raud, T. Plank, and I. Jõgi, "Experimental determination of first Townsend ionization coefficient in mixtures of He and N2," </w:delText>
        </w:r>
        <w:r w:rsidRPr="000D776F" w:rsidDel="00CE16A9">
          <w:rPr>
            <w:i/>
          </w:rPr>
          <w:delText xml:space="preserve">Journal of Physics D: Applied Physics, </w:delText>
        </w:r>
        <w:r w:rsidRPr="000D776F" w:rsidDel="00CE16A9">
          <w:delText>vol. 54, no. 32, p. 325202, 2021.</w:delText>
        </w:r>
      </w:del>
    </w:p>
    <w:p w14:paraId="5EB12D45" w14:textId="5E17EEF4" w:rsidR="000A339C" w:rsidRPr="000D776F" w:rsidDel="00CE16A9" w:rsidRDefault="000A339C">
      <w:pPr>
        <w:pStyle w:val="Heading10"/>
        <w:rPr>
          <w:del w:id="2093" w:author="Tahir Nisar [2]" w:date="2024-05-28T22:35:00Z"/>
        </w:rPr>
        <w:pPrChange w:id="2094" w:author="Tahir Nisar [2]" w:date="2024-05-28T22:35:00Z">
          <w:pPr>
            <w:pStyle w:val="References"/>
          </w:pPr>
        </w:pPrChange>
      </w:pPr>
      <w:del w:id="2095" w:author="Tahir Nisar [2]" w:date="2024-05-28T22:35:00Z">
        <w:r w:rsidRPr="000D776F" w:rsidDel="00CE16A9">
          <w:delText xml:space="preserve">R. Talviste, P. Paris, J. Raud, T. Plank, K. Erme, and I. Jõgi, "Experimental determination of the first Townsend ionization coefficient in mixtures of Ar and N2," </w:delText>
        </w:r>
        <w:r w:rsidRPr="000D776F" w:rsidDel="00CE16A9">
          <w:rPr>
            <w:i/>
          </w:rPr>
          <w:delText xml:space="preserve">Journal of Physics D: Applied Physics, </w:delText>
        </w:r>
        <w:r w:rsidRPr="000D776F" w:rsidDel="00CE16A9">
          <w:delText>vol. 54, no. 46, p. 465201, 2021.</w:delText>
        </w:r>
      </w:del>
    </w:p>
    <w:p w14:paraId="4E229418" w14:textId="0614C30F" w:rsidR="000A339C" w:rsidRPr="000D776F" w:rsidDel="00CE16A9" w:rsidRDefault="000A339C">
      <w:pPr>
        <w:pStyle w:val="Heading10"/>
        <w:rPr>
          <w:del w:id="2096" w:author="Tahir Nisar [2]" w:date="2024-05-28T22:35:00Z"/>
        </w:rPr>
        <w:pPrChange w:id="2097" w:author="Tahir Nisar [2]" w:date="2024-05-28T22:35:00Z">
          <w:pPr>
            <w:pStyle w:val="References"/>
          </w:pPr>
        </w:pPrChange>
      </w:pPr>
      <w:del w:id="2098" w:author="Tahir Nisar [2]" w:date="2024-05-28T22:35:00Z">
        <w:r w:rsidRPr="000D776F" w:rsidDel="00CE16A9">
          <w:delText xml:space="preserve">A. F. Al-rawaf and T. H. Khalaf, "Simulation of positive streamer discharges in transformer oil," in </w:delText>
        </w:r>
        <w:r w:rsidRPr="000D776F" w:rsidDel="00CE16A9">
          <w:rPr>
            <w:i/>
          </w:rPr>
          <w:delText>Journal of Physics: Conference Series</w:delText>
        </w:r>
        <w:r w:rsidRPr="000D776F" w:rsidDel="00CE16A9">
          <w:delText xml:space="preserve">, 2022, vol. 2322, no. 1: IOP Publishing, p. 012066. </w:delText>
        </w:r>
      </w:del>
    </w:p>
    <w:p w14:paraId="1F98495E" w14:textId="2BC29EF2" w:rsidR="000A339C" w:rsidRPr="000D776F" w:rsidDel="00CE16A9" w:rsidRDefault="000A339C">
      <w:pPr>
        <w:pStyle w:val="Heading10"/>
        <w:rPr>
          <w:del w:id="2099" w:author="Tahir Nisar [2]" w:date="2024-05-28T22:35:00Z"/>
        </w:rPr>
        <w:pPrChange w:id="2100" w:author="Tahir Nisar [2]" w:date="2024-05-28T22:35:00Z">
          <w:pPr>
            <w:pStyle w:val="References"/>
          </w:pPr>
        </w:pPrChange>
      </w:pPr>
      <w:del w:id="2101" w:author="Tahir Nisar [2]" w:date="2024-05-28T22:35:00Z">
        <w:r w:rsidRPr="000D776F" w:rsidDel="00CE16A9">
          <w:delText xml:space="preserve">J. Jánský, D. Bessiéres, R. Brandenburg, J. Paillol, and T. Hoder, "Electric field development in positive and negative streamers on dielectric surface," </w:delText>
        </w:r>
        <w:r w:rsidRPr="000D776F" w:rsidDel="00CE16A9">
          <w:rPr>
            <w:i/>
          </w:rPr>
          <w:delText xml:space="preserve">Plasma Sources Science and Technology, </w:delText>
        </w:r>
        <w:r w:rsidRPr="000D776F" w:rsidDel="00CE16A9">
          <w:delText>vol. 30, no. 10, p. 105008, 2021.</w:delText>
        </w:r>
      </w:del>
    </w:p>
    <w:p w14:paraId="30435D29" w14:textId="2651F03C" w:rsidR="000A339C" w:rsidRPr="000D776F" w:rsidDel="00CE16A9" w:rsidRDefault="000A339C">
      <w:pPr>
        <w:pStyle w:val="Heading10"/>
        <w:rPr>
          <w:del w:id="2102" w:author="Tahir Nisar [2]" w:date="2024-05-28T22:35:00Z"/>
        </w:rPr>
        <w:pPrChange w:id="2103" w:author="Tahir Nisar [2]" w:date="2024-05-28T22:35:00Z">
          <w:pPr>
            <w:pStyle w:val="References"/>
          </w:pPr>
        </w:pPrChange>
      </w:pPr>
      <w:del w:id="2104" w:author="Tahir Nisar [2]" w:date="2024-05-28T22:35:00Z">
        <w:r w:rsidRPr="000D776F" w:rsidDel="00CE16A9">
          <w:delText xml:space="preserve">D. N. Saleh, Q. T. Algwari, and F. K. Amouri, "Modeling the dependence of the negative corona current density on applied voltage rise time," </w:delText>
        </w:r>
        <w:r w:rsidRPr="000D776F" w:rsidDel="00CE16A9">
          <w:rPr>
            <w:i/>
          </w:rPr>
          <w:delText xml:space="preserve">Physics of Plasmas, </w:delText>
        </w:r>
        <w:r w:rsidRPr="000D776F" w:rsidDel="00CE16A9">
          <w:delText>vol. 27, no. 7, 2020.</w:delText>
        </w:r>
      </w:del>
    </w:p>
    <w:p w14:paraId="2359C8B6" w14:textId="44254CDA" w:rsidR="000A339C" w:rsidRPr="000D776F" w:rsidDel="00CE16A9" w:rsidRDefault="000A339C">
      <w:pPr>
        <w:pStyle w:val="Heading10"/>
        <w:rPr>
          <w:del w:id="2105" w:author="Tahir Nisar [2]" w:date="2024-05-28T22:35:00Z"/>
        </w:rPr>
        <w:pPrChange w:id="2106" w:author="Tahir Nisar [2]" w:date="2024-05-28T22:35:00Z">
          <w:pPr>
            <w:pStyle w:val="References"/>
          </w:pPr>
        </w:pPrChange>
      </w:pPr>
      <w:del w:id="2107" w:author="Tahir Nisar [2]" w:date="2024-05-28T22:35:00Z">
        <w:r w:rsidRPr="000D776F" w:rsidDel="00CE16A9">
          <w:delText xml:space="preserve">Y. Wang, "Research on the insulation characteristics of SF6/N2 mixture in low temperature environment," </w:delText>
        </w:r>
        <w:r w:rsidRPr="000D776F" w:rsidDel="00CE16A9">
          <w:rPr>
            <w:i/>
          </w:rPr>
          <w:delText xml:space="preserve">Harbin Institute of Technology, Harbin, China, </w:delText>
        </w:r>
        <w:r w:rsidRPr="000D776F" w:rsidDel="00CE16A9">
          <w:delText>pp. 23-26, 2016.</w:delText>
        </w:r>
      </w:del>
    </w:p>
    <w:p w14:paraId="4675A74A" w14:textId="485DFEFB" w:rsidR="000A339C" w:rsidRPr="000D776F" w:rsidDel="00CE16A9" w:rsidRDefault="000A339C">
      <w:pPr>
        <w:pStyle w:val="Heading10"/>
        <w:rPr>
          <w:del w:id="2108" w:author="Tahir Nisar [2]" w:date="2024-05-28T22:35:00Z"/>
        </w:rPr>
        <w:pPrChange w:id="2109" w:author="Tahir Nisar [2]" w:date="2024-05-28T22:35:00Z">
          <w:pPr>
            <w:pStyle w:val="References"/>
          </w:pPr>
        </w:pPrChange>
      </w:pPr>
      <w:del w:id="2110" w:author="Tahir Nisar [2]" w:date="2024-05-28T22:35:00Z">
        <w:r w:rsidRPr="000D776F" w:rsidDel="00CE16A9">
          <w:delText xml:space="preserve">A. Y. Starikovskiy and N. Aleksandrov, "Blocking streamer development by plane gaseous layers of various densities," </w:delText>
        </w:r>
        <w:r w:rsidRPr="000D776F" w:rsidDel="00CE16A9">
          <w:rPr>
            <w:i/>
          </w:rPr>
          <w:delText xml:space="preserve">Plasma Sources Science and Technology, </w:delText>
        </w:r>
        <w:r w:rsidRPr="000D776F" w:rsidDel="00CE16A9">
          <w:delText>vol. 29, no. 3, p. 034002, 2020.</w:delText>
        </w:r>
      </w:del>
    </w:p>
    <w:p w14:paraId="2A9F8C10" w14:textId="2CDE82C4" w:rsidR="000A339C" w:rsidRPr="000D776F" w:rsidDel="00CE16A9" w:rsidRDefault="000A339C">
      <w:pPr>
        <w:pStyle w:val="Heading10"/>
        <w:rPr>
          <w:del w:id="2111" w:author="Tahir Nisar [2]" w:date="2024-05-28T22:35:00Z"/>
        </w:rPr>
        <w:pPrChange w:id="2112" w:author="Tahir Nisar [2]" w:date="2024-05-28T22:35:00Z">
          <w:pPr>
            <w:pStyle w:val="References"/>
          </w:pPr>
        </w:pPrChange>
      </w:pPr>
      <w:del w:id="2113" w:author="Tahir Nisar [2]" w:date="2024-05-28T22:35:00Z">
        <w:r w:rsidRPr="000D776F" w:rsidDel="00CE16A9">
          <w:delText xml:space="preserve">J. Zhang, Y. Wang, D. Wang, and D. J. Economou, "Numerical simulation of streamer evolution in surface dielectric barrier discharge with electrode-array," </w:delText>
        </w:r>
        <w:r w:rsidRPr="000D776F" w:rsidDel="00CE16A9">
          <w:rPr>
            <w:i/>
          </w:rPr>
          <w:delText xml:space="preserve">Journal of Applied Physics, </w:delText>
        </w:r>
        <w:r w:rsidRPr="000D776F" w:rsidDel="00CE16A9">
          <w:delText>vol. 128, no. 9, 2020.</w:delText>
        </w:r>
      </w:del>
    </w:p>
    <w:p w14:paraId="45CD14E8" w14:textId="386AD27C" w:rsidR="000A339C" w:rsidRPr="000D776F" w:rsidDel="00CE16A9" w:rsidRDefault="000A339C">
      <w:pPr>
        <w:pStyle w:val="Heading10"/>
        <w:rPr>
          <w:del w:id="2114" w:author="Tahir Nisar [2]" w:date="2024-05-28T22:35:00Z"/>
        </w:rPr>
        <w:pPrChange w:id="2115" w:author="Tahir Nisar [2]" w:date="2024-05-28T22:35:00Z">
          <w:pPr>
            <w:pStyle w:val="References"/>
          </w:pPr>
        </w:pPrChange>
      </w:pPr>
      <w:del w:id="2116" w:author="Tahir Nisar [2]" w:date="2024-05-28T22:35:00Z">
        <w:r w:rsidRPr="000D776F" w:rsidDel="00CE16A9">
          <w:delText xml:space="preserve">A. Luque, V. Ratushnaya, and U. Ebert, "Positive and negative streamers in ambient air: modelling evolution and velocities," </w:delText>
        </w:r>
        <w:r w:rsidRPr="000D776F" w:rsidDel="00CE16A9">
          <w:rPr>
            <w:i/>
          </w:rPr>
          <w:delText xml:space="preserve">Journal of Physics D: Applied Physics, </w:delText>
        </w:r>
        <w:r w:rsidRPr="000D776F" w:rsidDel="00CE16A9">
          <w:delText>vol. 41, no. 23, p. 234005, 2008.</w:delText>
        </w:r>
      </w:del>
    </w:p>
    <w:p w14:paraId="67A7F2FA" w14:textId="7594147E" w:rsidR="000A339C" w:rsidRPr="000D776F" w:rsidDel="00CE16A9" w:rsidRDefault="000A339C">
      <w:pPr>
        <w:pStyle w:val="Heading10"/>
        <w:rPr>
          <w:del w:id="2117" w:author="Tahir Nisar [2]" w:date="2024-05-28T22:35:00Z"/>
        </w:rPr>
        <w:pPrChange w:id="2118" w:author="Tahir Nisar [2]" w:date="2024-05-28T22:35:00Z">
          <w:pPr>
            <w:pStyle w:val="References"/>
          </w:pPr>
        </w:pPrChange>
      </w:pPr>
      <w:del w:id="2119" w:author="Tahir Nisar [2]" w:date="2024-05-28T22:35:00Z">
        <w:r w:rsidRPr="000D776F" w:rsidDel="00CE16A9">
          <w:delText xml:space="preserve">T. Briels, J. Kos, G. Winands, E. Van Veldhuizen, and U. Ebert, "Positive and negative streamers in ambient air: measuring diameter, velocity and dissipated energy," </w:delText>
        </w:r>
        <w:r w:rsidRPr="000D776F" w:rsidDel="00CE16A9">
          <w:rPr>
            <w:i/>
          </w:rPr>
          <w:delText xml:space="preserve">Journal of Physics D: Applied Physics, </w:delText>
        </w:r>
        <w:r w:rsidRPr="000D776F" w:rsidDel="00CE16A9">
          <w:delText>vol. 41, no. 23, p. 234004, 2008.</w:delText>
        </w:r>
      </w:del>
    </w:p>
    <w:p w14:paraId="14BC9877" w14:textId="4CE31E69" w:rsidR="00DE3F77" w:rsidDel="00CE16A9" w:rsidRDefault="000A339C">
      <w:pPr>
        <w:pStyle w:val="Heading10"/>
        <w:rPr>
          <w:del w:id="2120" w:author="Tahir Nisar [2]" w:date="2024-05-28T22:35:00Z"/>
          <w:sz w:val="18"/>
          <w:szCs w:val="18"/>
        </w:rPr>
        <w:pPrChange w:id="2121" w:author="Tahir Nisar [2]" w:date="2024-05-28T22:35:00Z">
          <w:pPr>
            <w:pStyle w:val="References"/>
            <w:numPr>
              <w:numId w:val="0"/>
            </w:numPr>
            <w:ind w:left="0" w:firstLine="0"/>
          </w:pPr>
        </w:pPrChange>
      </w:pPr>
      <w:del w:id="2122" w:author="Tahir Nisar [2]" w:date="2024-05-28T22:35:00Z">
        <w:r w:rsidRPr="002B2BD4" w:rsidDel="00CE16A9">
          <w:rPr>
            <w:sz w:val="18"/>
            <w:szCs w:val="18"/>
          </w:rPr>
          <w:fldChar w:fldCharType="end"/>
        </w:r>
      </w:del>
    </w:p>
    <w:p w14:paraId="6BA35B70" w14:textId="77777777" w:rsidR="00DE3F77" w:rsidRDefault="00DE3F77">
      <w:pPr>
        <w:pStyle w:val="Heading10"/>
        <w:rPr>
          <w:sz w:val="18"/>
          <w:szCs w:val="18"/>
        </w:rPr>
        <w:pPrChange w:id="2123" w:author="Tahir Nisar [2]" w:date="2024-05-28T22:35:00Z">
          <w:pPr>
            <w:pStyle w:val="References"/>
            <w:numPr>
              <w:numId w:val="0"/>
            </w:numPr>
            <w:ind w:left="0" w:firstLine="0"/>
          </w:pPr>
        </w:pPrChange>
      </w:pPr>
    </w:p>
    <w:p w14:paraId="796DEDEA" w14:textId="77777777" w:rsidR="00000192" w:rsidRPr="00000192" w:rsidRDefault="00DE3F77" w:rsidP="00000192">
      <w:pPr>
        <w:pStyle w:val="EndNoteBibliography"/>
        <w:spacing w:after="0"/>
        <w:ind w:left="720" w:hanging="720"/>
      </w:pPr>
      <w:r>
        <w:fldChar w:fldCharType="begin"/>
      </w:r>
      <w:r>
        <w:instrText xml:space="preserve"> ADDIN EN.REFLIST </w:instrText>
      </w:r>
      <w:r>
        <w:fldChar w:fldCharType="separate"/>
      </w:r>
      <w:r w:rsidR="00000192" w:rsidRPr="00000192">
        <w:t>[1]</w:t>
      </w:r>
      <w:r w:rsidR="00000192" w:rsidRPr="00000192">
        <w:tab/>
        <w:t xml:space="preserve">C. M. Franck, A. Chachereau, and J. Pachin, "SF 6-free gas-insulated switchgear: Current status and future trends," </w:t>
      </w:r>
      <w:r w:rsidR="00000192" w:rsidRPr="00000192">
        <w:rPr>
          <w:i/>
        </w:rPr>
        <w:t xml:space="preserve">IEEE Electrical Insulation Magazine, </w:t>
      </w:r>
      <w:r w:rsidR="00000192" w:rsidRPr="00000192">
        <w:t>vol. 37, no. 1, pp. 7-16, 2020.</w:t>
      </w:r>
    </w:p>
    <w:p w14:paraId="11FCB997" w14:textId="77777777" w:rsidR="00000192" w:rsidRPr="00000192" w:rsidRDefault="00000192" w:rsidP="00000192">
      <w:pPr>
        <w:pStyle w:val="EndNoteBibliography"/>
        <w:spacing w:after="0"/>
        <w:ind w:left="720" w:hanging="720"/>
      </w:pPr>
      <w:r w:rsidRPr="00000192">
        <w:t>[2]</w:t>
      </w:r>
      <w:r w:rsidRPr="00000192">
        <w:tab/>
        <w:t xml:space="preserve">P. Billen, B. Maes, M. Larrain, and J. Braet, "Replacing SF6 in electrical gas-insulated switchgear: technological alternatives and potential life cycle greenhouse gas savings in an EU-28 perspective," </w:t>
      </w:r>
      <w:r w:rsidRPr="00000192">
        <w:rPr>
          <w:i/>
        </w:rPr>
        <w:t xml:space="preserve">Energies, </w:t>
      </w:r>
      <w:r w:rsidRPr="00000192">
        <w:t>vol. 13, no. 7, p. 1807, 2020.</w:t>
      </w:r>
    </w:p>
    <w:p w14:paraId="0035C48D" w14:textId="77777777" w:rsidR="00000192" w:rsidRPr="00000192" w:rsidRDefault="00000192" w:rsidP="00000192">
      <w:pPr>
        <w:pStyle w:val="EndNoteBibliography"/>
        <w:spacing w:after="0"/>
        <w:ind w:left="720" w:hanging="720"/>
      </w:pPr>
      <w:r w:rsidRPr="00000192">
        <w:t>[3]</w:t>
      </w:r>
      <w:r w:rsidRPr="00000192">
        <w:tab/>
        <w:t>X.-C. Yuan</w:t>
      </w:r>
      <w:r w:rsidRPr="00000192">
        <w:rPr>
          <w:i/>
        </w:rPr>
        <w:t xml:space="preserve"> et al.</w:t>
      </w:r>
      <w:r w:rsidRPr="00000192">
        <w:t xml:space="preserve">, "A 3D numerical study of positive streamers interacting with localized plasma regions," </w:t>
      </w:r>
      <w:r w:rsidRPr="00000192">
        <w:rPr>
          <w:i/>
        </w:rPr>
        <w:t xml:space="preserve">Journal of Physics D: Applied Physics, </w:t>
      </w:r>
      <w:r w:rsidRPr="00000192">
        <w:t>vol. 53, no. 42, p. 425204, 2020.</w:t>
      </w:r>
    </w:p>
    <w:p w14:paraId="3117DA55" w14:textId="77777777" w:rsidR="00000192" w:rsidRPr="00000192" w:rsidRDefault="00000192" w:rsidP="00000192">
      <w:pPr>
        <w:pStyle w:val="EndNoteBibliography"/>
        <w:spacing w:after="0"/>
        <w:ind w:left="720" w:hanging="720"/>
      </w:pPr>
      <w:r w:rsidRPr="00000192">
        <w:t>[4]</w:t>
      </w:r>
      <w:r w:rsidRPr="00000192">
        <w:tab/>
        <w:t xml:space="preserve">B. Zhang, J. Xiong, L. Chen, X. Li, and A. B. Murphy, "Fundamental physicochemical properties of SF6-alternative gases: a review of recent progress," </w:t>
      </w:r>
      <w:r w:rsidRPr="00000192">
        <w:rPr>
          <w:i/>
        </w:rPr>
        <w:t xml:space="preserve">Journal of Physics D: Applied Physics, </w:t>
      </w:r>
      <w:r w:rsidRPr="00000192">
        <w:t>vol. 53, no. 17, p. 173001, 2020.</w:t>
      </w:r>
    </w:p>
    <w:p w14:paraId="318E8103" w14:textId="77777777" w:rsidR="00000192" w:rsidRPr="00000192" w:rsidRDefault="00000192" w:rsidP="00000192">
      <w:pPr>
        <w:pStyle w:val="EndNoteBibliography"/>
        <w:spacing w:after="0"/>
        <w:ind w:left="720" w:hanging="720"/>
      </w:pPr>
      <w:r w:rsidRPr="00000192">
        <w:t>[5]</w:t>
      </w:r>
      <w:r w:rsidRPr="00000192">
        <w:tab/>
        <w:t xml:space="preserve">R. Zhang, L. Wang, J. Liu, and Z. Lian, "Numerical simulation of breakdown properties and streamer development processes in SF6/CO2 mixed gas," </w:t>
      </w:r>
      <w:r w:rsidRPr="00000192">
        <w:rPr>
          <w:i/>
        </w:rPr>
        <w:t xml:space="preserve">AIP Advances, </w:t>
      </w:r>
      <w:r w:rsidRPr="00000192">
        <w:t>vol. 12, no. 1, p. 015003, 2022.</w:t>
      </w:r>
    </w:p>
    <w:p w14:paraId="4450CDF0" w14:textId="77777777" w:rsidR="00000192" w:rsidRPr="00000192" w:rsidRDefault="00000192" w:rsidP="00000192">
      <w:pPr>
        <w:pStyle w:val="EndNoteBibliography"/>
        <w:spacing w:after="0"/>
        <w:ind w:left="720" w:hanging="720"/>
      </w:pPr>
      <w:r w:rsidRPr="00000192">
        <w:t>[6]</w:t>
      </w:r>
      <w:r w:rsidRPr="00000192">
        <w:tab/>
        <w:t xml:space="preserve">L. Lin, X. Meng, H. Mei, and L. Wang, "Influence of AC and DC composite voltage on positive streamer discharge," </w:t>
      </w:r>
      <w:r w:rsidRPr="00000192">
        <w:rPr>
          <w:i/>
        </w:rPr>
        <w:t xml:space="preserve">IEEE Transactions on Dielectrics and Electrical Insulation, </w:t>
      </w:r>
      <w:r w:rsidRPr="00000192">
        <w:t>2023.</w:t>
      </w:r>
    </w:p>
    <w:p w14:paraId="1A5A028D" w14:textId="77777777" w:rsidR="00000192" w:rsidRPr="00000192" w:rsidRDefault="00000192" w:rsidP="00000192">
      <w:pPr>
        <w:pStyle w:val="EndNoteBibliography"/>
        <w:spacing w:after="0"/>
        <w:ind w:left="720" w:hanging="720"/>
      </w:pPr>
      <w:r w:rsidRPr="00000192">
        <w:t>[7]</w:t>
      </w:r>
      <w:r w:rsidRPr="00000192">
        <w:tab/>
        <w:t xml:space="preserve">S. Kumar, T. Huiskamp, A. Pemen, M. Seeger, J. Pachin, and C. M. Franck, "Electrical breakdown study in CO 2 and CO 2-O 2 Mixtures in AC, DC and pulsed electric fields at 0.1–1 MPa pressure," </w:t>
      </w:r>
      <w:r w:rsidRPr="00000192">
        <w:rPr>
          <w:i/>
        </w:rPr>
        <w:t xml:space="preserve">IEEE Transactions on Dielectrics and Electrical Insulation, </w:t>
      </w:r>
      <w:r w:rsidRPr="00000192">
        <w:t>vol. 28, no. 1, pp. 158-166, 2021.</w:t>
      </w:r>
    </w:p>
    <w:p w14:paraId="6CBEEAA2" w14:textId="77777777" w:rsidR="00000192" w:rsidRPr="00000192" w:rsidRDefault="00000192" w:rsidP="00000192">
      <w:pPr>
        <w:pStyle w:val="EndNoteBibliography"/>
        <w:spacing w:after="0"/>
        <w:ind w:left="720" w:hanging="720"/>
      </w:pPr>
      <w:r w:rsidRPr="00000192">
        <w:t>[8]</w:t>
      </w:r>
      <w:r w:rsidRPr="00000192">
        <w:tab/>
        <w:t xml:space="preserve">T. Huiskamp, C. Ton, M. Azizi, J. Van Oorschot, and H. Höft, "Effective streamer discharge control by tailored nanosecond-pulsed high-voltage waveforms," </w:t>
      </w:r>
      <w:r w:rsidRPr="00000192">
        <w:rPr>
          <w:i/>
        </w:rPr>
        <w:t xml:space="preserve">Journal of Physics D: Applied Physics, </w:t>
      </w:r>
      <w:r w:rsidRPr="00000192">
        <w:t>vol. 55, no. 2, p. 024001, 2021.</w:t>
      </w:r>
    </w:p>
    <w:p w14:paraId="062EBEBA" w14:textId="77777777" w:rsidR="00000192" w:rsidRPr="00000192" w:rsidRDefault="00000192" w:rsidP="00000192">
      <w:pPr>
        <w:pStyle w:val="EndNoteBibliography"/>
        <w:spacing w:after="0"/>
        <w:ind w:left="720" w:hanging="720"/>
      </w:pPr>
      <w:r w:rsidRPr="00000192">
        <w:lastRenderedPageBreak/>
        <w:t>[9]</w:t>
      </w:r>
      <w:r w:rsidRPr="00000192">
        <w:tab/>
        <w:t xml:space="preserve">B. Bagheri, J. Teunissen, and U. Ebert, "Simulation of positive streamers in CO2 and in air: the role of photoionization or other electron sources," </w:t>
      </w:r>
      <w:r w:rsidRPr="00000192">
        <w:rPr>
          <w:i/>
        </w:rPr>
        <w:t xml:space="preserve">Plasma Sources Science and Technology, </w:t>
      </w:r>
      <w:r w:rsidRPr="00000192">
        <w:t>vol. 29, no. 12, p. 125021, 2020.</w:t>
      </w:r>
    </w:p>
    <w:p w14:paraId="6DFABE57" w14:textId="77777777" w:rsidR="00000192" w:rsidRPr="00000192" w:rsidRDefault="00000192" w:rsidP="00000192">
      <w:pPr>
        <w:pStyle w:val="EndNoteBibliography"/>
        <w:spacing w:after="0"/>
        <w:ind w:left="720" w:hanging="720"/>
      </w:pPr>
      <w:r w:rsidRPr="00000192">
        <w:t>[10]</w:t>
      </w:r>
      <w:r w:rsidRPr="00000192">
        <w:tab/>
        <w:t>X. Li, A. Sun, and J. Teunissen, "The effect of photoionization on positive streamers in CO</w:t>
      </w:r>
      <w:r w:rsidRPr="00000192">
        <w:rPr>
          <w:vertAlign w:val="subscript"/>
        </w:rPr>
        <w:t>2</w:t>
      </w:r>
      <w:r w:rsidRPr="00000192">
        <w:t xml:space="preserve"> studied with 2D particle-in-cell simulations," </w:t>
      </w:r>
      <w:r w:rsidRPr="00000192">
        <w:rPr>
          <w:i/>
        </w:rPr>
        <w:t xml:space="preserve">arXiv preprint arXiv:2304.01531, </w:t>
      </w:r>
      <w:r w:rsidRPr="00000192">
        <w:t>2023.</w:t>
      </w:r>
    </w:p>
    <w:p w14:paraId="0AE2CC89" w14:textId="77777777" w:rsidR="00000192" w:rsidRPr="00000192" w:rsidRDefault="00000192" w:rsidP="00000192">
      <w:pPr>
        <w:pStyle w:val="EndNoteBibliography"/>
        <w:spacing w:after="0"/>
        <w:ind w:left="720" w:hanging="720"/>
      </w:pPr>
      <w:r w:rsidRPr="00000192">
        <w:t>[11]</w:t>
      </w:r>
      <w:r w:rsidRPr="00000192">
        <w:tab/>
        <w:t>R. Marskar, "A 3D kinetic Monte Carlo study of streamer discharges in CO</w:t>
      </w:r>
      <w:r w:rsidRPr="00000192">
        <w:rPr>
          <w:vertAlign w:val="subscript"/>
        </w:rPr>
        <w:t>2</w:t>
      </w:r>
      <w:r w:rsidRPr="00000192">
        <w:t xml:space="preserve">," </w:t>
      </w:r>
      <w:r w:rsidRPr="00000192">
        <w:rPr>
          <w:i/>
        </w:rPr>
        <w:t xml:space="preserve">arXiv preprint arXiv:2312.02634, </w:t>
      </w:r>
      <w:r w:rsidRPr="00000192">
        <w:t>2023.</w:t>
      </w:r>
    </w:p>
    <w:p w14:paraId="5B4DFC84" w14:textId="77777777" w:rsidR="00000192" w:rsidRPr="00000192" w:rsidRDefault="00000192" w:rsidP="00000192">
      <w:pPr>
        <w:pStyle w:val="EndNoteBibliography"/>
        <w:spacing w:after="0"/>
        <w:ind w:left="720" w:hanging="720"/>
      </w:pPr>
      <w:r w:rsidRPr="00000192">
        <w:t>[12]</w:t>
      </w:r>
      <w:r w:rsidRPr="00000192">
        <w:tab/>
        <w:t xml:space="preserve">S. Nijdam, J. Teunissen, and U. Ebert, "The physics of streamer discharge phenomena," </w:t>
      </w:r>
      <w:r w:rsidRPr="00000192">
        <w:rPr>
          <w:i/>
        </w:rPr>
        <w:t xml:space="preserve">Plasma Sources Science and Technology, </w:t>
      </w:r>
      <w:r w:rsidRPr="00000192">
        <w:t>vol. 29, no. 10, p. 103001, 2020.</w:t>
      </w:r>
    </w:p>
    <w:p w14:paraId="11769815" w14:textId="77777777" w:rsidR="00000192" w:rsidRPr="00000192" w:rsidRDefault="00000192" w:rsidP="00000192">
      <w:pPr>
        <w:pStyle w:val="EndNoteBibliography"/>
        <w:spacing w:after="0"/>
        <w:ind w:left="720" w:hanging="720"/>
      </w:pPr>
      <w:r w:rsidRPr="00000192">
        <w:t>[13]</w:t>
      </w:r>
      <w:r w:rsidRPr="00000192">
        <w:tab/>
        <w:t xml:space="preserve">X. Li, A. Sun, and J. Teunissen, "A computational study of negative surface discharges: Characteristics of surface streamers and surface charges," </w:t>
      </w:r>
      <w:r w:rsidRPr="00000192">
        <w:rPr>
          <w:i/>
        </w:rPr>
        <w:t xml:space="preserve">IEEE Transactions on Dielectrics and Electrical Insulation, </w:t>
      </w:r>
      <w:r w:rsidRPr="00000192">
        <w:t>vol. 27, no. 4, pp. 1178-1186, 2020.</w:t>
      </w:r>
    </w:p>
    <w:p w14:paraId="02D91C18" w14:textId="77777777" w:rsidR="00000192" w:rsidRPr="00000192" w:rsidRDefault="00000192" w:rsidP="00000192">
      <w:pPr>
        <w:pStyle w:val="EndNoteBibliography"/>
        <w:spacing w:after="0"/>
        <w:ind w:left="720" w:hanging="720"/>
      </w:pPr>
      <w:r w:rsidRPr="00000192">
        <w:t>[14]</w:t>
      </w:r>
      <w:r w:rsidRPr="00000192">
        <w:tab/>
        <w:t xml:space="preserve">X. Yan, X. Zhou, Z. Li, Y. Qian, and G. Sheng, "Surface Discharge Characteristics and Numerical Simulation in C4F7N/CO2 Mixture," </w:t>
      </w:r>
      <w:r w:rsidRPr="00000192">
        <w:rPr>
          <w:i/>
        </w:rPr>
        <w:t xml:space="preserve">Applied Sciences, </w:t>
      </w:r>
      <w:r w:rsidRPr="00000192">
        <w:t>vol. 13, no. 3, p. 1409, 2023.</w:t>
      </w:r>
    </w:p>
    <w:p w14:paraId="039C9DF6" w14:textId="77777777" w:rsidR="00000192" w:rsidRPr="00000192" w:rsidRDefault="00000192" w:rsidP="00000192">
      <w:pPr>
        <w:pStyle w:val="EndNoteBibliography"/>
        <w:spacing w:after="0"/>
        <w:ind w:left="720" w:hanging="720"/>
      </w:pPr>
      <w:r w:rsidRPr="00000192">
        <w:t>[15]</w:t>
      </w:r>
      <w:r w:rsidRPr="00000192">
        <w:tab/>
        <w:t xml:space="preserve">F. Boakye-Mensah, N. Bonifaci, R. Hanna, and I. Niyonzima, "Implementation of a cathode directed streamer model in Air under different voltage stresses," </w:t>
      </w:r>
      <w:r w:rsidRPr="00000192">
        <w:rPr>
          <w:i/>
        </w:rPr>
        <w:t xml:space="preserve">arXiv preprint arXiv:2010.07570, </w:t>
      </w:r>
      <w:r w:rsidRPr="00000192">
        <w:t>2020.</w:t>
      </w:r>
    </w:p>
    <w:p w14:paraId="028A89B6" w14:textId="77777777" w:rsidR="00000192" w:rsidRPr="00000192" w:rsidRDefault="00000192" w:rsidP="00000192">
      <w:pPr>
        <w:pStyle w:val="EndNoteBibliography"/>
        <w:spacing w:after="0"/>
        <w:ind w:left="720" w:hanging="720"/>
      </w:pPr>
      <w:r w:rsidRPr="00000192">
        <w:t>[16]</w:t>
      </w:r>
      <w:r w:rsidRPr="00000192">
        <w:tab/>
        <w:t xml:space="preserve">N. Y. Babaeva, G. Naidis, D. Tereshonok, V. Tarasenko, D. Beloplotov, and D. Sorokin, "Formation of wide negative streamers in air and helium: the role of fast electrons," </w:t>
      </w:r>
      <w:r w:rsidRPr="00000192">
        <w:rPr>
          <w:i/>
        </w:rPr>
        <w:t xml:space="preserve">Journal of Physics D: Applied Physics, </w:t>
      </w:r>
      <w:r w:rsidRPr="00000192">
        <w:t>vol. 56, no. 3, p. 035205, 2022.</w:t>
      </w:r>
    </w:p>
    <w:p w14:paraId="6694C75B" w14:textId="77777777" w:rsidR="00000192" w:rsidRPr="00000192" w:rsidRDefault="00000192" w:rsidP="00000192">
      <w:pPr>
        <w:pStyle w:val="EndNoteBibliography"/>
        <w:spacing w:after="0"/>
        <w:ind w:left="720" w:hanging="720"/>
      </w:pPr>
      <w:r w:rsidRPr="00000192">
        <w:t>[17]</w:t>
      </w:r>
      <w:r w:rsidRPr="00000192">
        <w:tab/>
        <w:t xml:space="preserve">X. Li, A. Sun, G. Zhang, and J. Teunissen, "A computational study of positive streamers interacting with dielectrics," </w:t>
      </w:r>
      <w:r w:rsidRPr="00000192">
        <w:rPr>
          <w:i/>
        </w:rPr>
        <w:t xml:space="preserve">Plasma Sources Science and Technology, </w:t>
      </w:r>
      <w:r w:rsidRPr="00000192">
        <w:t>vol. 29, no. 6, p. 065004, 2020.</w:t>
      </w:r>
    </w:p>
    <w:p w14:paraId="4A0A2A75" w14:textId="77777777" w:rsidR="00000192" w:rsidRPr="00000192" w:rsidRDefault="00000192" w:rsidP="00000192">
      <w:pPr>
        <w:pStyle w:val="EndNoteBibliography"/>
        <w:spacing w:after="0"/>
        <w:ind w:left="720" w:hanging="720"/>
      </w:pPr>
      <w:r w:rsidRPr="00000192">
        <w:t>[18]</w:t>
      </w:r>
      <w:r w:rsidRPr="00000192">
        <w:tab/>
        <w:t xml:space="preserve">H. Francisco, B. Bagheri, and U. Ebert, "Electrically isolated propagating streamer heads formed by strong electron attachment," </w:t>
      </w:r>
      <w:r w:rsidRPr="00000192">
        <w:rPr>
          <w:i/>
        </w:rPr>
        <w:t xml:space="preserve">Plasma Sources Science and Technology, </w:t>
      </w:r>
      <w:r w:rsidRPr="00000192">
        <w:t>vol. 30, no. 2, p. 025006, 2021.</w:t>
      </w:r>
    </w:p>
    <w:p w14:paraId="5F09345C" w14:textId="77777777" w:rsidR="00000192" w:rsidRPr="00000192" w:rsidRDefault="00000192" w:rsidP="00000192">
      <w:pPr>
        <w:pStyle w:val="EndNoteBibliography"/>
        <w:spacing w:after="0"/>
        <w:ind w:left="720" w:hanging="720"/>
      </w:pPr>
      <w:r w:rsidRPr="00000192">
        <w:t>[19]</w:t>
      </w:r>
      <w:r w:rsidRPr="00000192">
        <w:tab/>
        <w:t xml:space="preserve">Z. Wang, A. Sun, and J. Teunissen, "A comparison of particle and fluid models for positive streamer discharges in air," </w:t>
      </w:r>
      <w:r w:rsidRPr="00000192">
        <w:rPr>
          <w:i/>
        </w:rPr>
        <w:t xml:space="preserve">Plasma Sources Science and Technology, </w:t>
      </w:r>
      <w:r w:rsidRPr="00000192">
        <w:t>vol. 31, no. 1, p. 015012, 2022.</w:t>
      </w:r>
    </w:p>
    <w:p w14:paraId="4989C0B6" w14:textId="77777777" w:rsidR="00000192" w:rsidRPr="00000192" w:rsidRDefault="00000192" w:rsidP="00000192">
      <w:pPr>
        <w:pStyle w:val="EndNoteBibliography"/>
        <w:spacing w:after="0"/>
        <w:ind w:left="720" w:hanging="720"/>
      </w:pPr>
      <w:r w:rsidRPr="00000192">
        <w:t>[20]</w:t>
      </w:r>
      <w:r w:rsidRPr="00000192">
        <w:tab/>
        <w:t xml:space="preserve">A. K. Pandey, P. Singh, M. S. Khan, and J. K. Singh, "Determination of Insulating Properties of SO 2 gas from BOLSIG+ Calculated Swarm Transport Coefficients," in </w:t>
      </w:r>
      <w:r w:rsidRPr="00000192">
        <w:rPr>
          <w:i/>
        </w:rPr>
        <w:t>2021 3rd International Conference on High Voltage Engineering and Power Systems (ICHVEPS)</w:t>
      </w:r>
      <w:r w:rsidRPr="00000192">
        <w:t xml:space="preserve">, 2021: IEEE, pp. 137-142. </w:t>
      </w:r>
    </w:p>
    <w:p w14:paraId="34A17E48" w14:textId="77777777" w:rsidR="00000192" w:rsidRPr="00000192" w:rsidRDefault="00000192" w:rsidP="00000192">
      <w:pPr>
        <w:pStyle w:val="EndNoteBibliography"/>
        <w:spacing w:after="0"/>
        <w:ind w:left="720" w:hanging="720"/>
      </w:pPr>
      <w:r w:rsidRPr="00000192">
        <w:t>[21]</w:t>
      </w:r>
      <w:r w:rsidRPr="00000192">
        <w:tab/>
        <w:t xml:space="preserve">X. Ou, L. Wang, J. Liu, and X. Lin, "Numerical simulation of streamer discharge development processes with multi-component SF6 mixed gas," </w:t>
      </w:r>
      <w:r w:rsidRPr="00000192">
        <w:rPr>
          <w:i/>
        </w:rPr>
        <w:t xml:space="preserve">Physics of Plasmas, </w:t>
      </w:r>
      <w:r w:rsidRPr="00000192">
        <w:t>vol. 27, no. 7, 2020.</w:t>
      </w:r>
    </w:p>
    <w:p w14:paraId="309AD146" w14:textId="77777777" w:rsidR="00000192" w:rsidRPr="00000192" w:rsidRDefault="00000192" w:rsidP="00000192">
      <w:pPr>
        <w:pStyle w:val="EndNoteBibliography"/>
        <w:spacing w:after="0"/>
        <w:ind w:left="720" w:hanging="720"/>
      </w:pPr>
      <w:r w:rsidRPr="00000192">
        <w:t>[22]</w:t>
      </w:r>
      <w:r w:rsidRPr="00000192">
        <w:tab/>
        <w:t xml:space="preserve">R. Talviste, P. Paris, J. Raud, T. Plank, and I. Jõgi, "Experimental determination of first Townsend ionization coefficient in mixtures of He and N2," </w:t>
      </w:r>
      <w:r w:rsidRPr="00000192">
        <w:rPr>
          <w:i/>
        </w:rPr>
        <w:t xml:space="preserve">Journal of Physics D: Applied Physics, </w:t>
      </w:r>
      <w:r w:rsidRPr="00000192">
        <w:t>vol. 54, no. 32, p. 325202, 2021.</w:t>
      </w:r>
    </w:p>
    <w:p w14:paraId="4A0A0546" w14:textId="77777777" w:rsidR="00000192" w:rsidRPr="00000192" w:rsidRDefault="00000192" w:rsidP="00000192">
      <w:pPr>
        <w:pStyle w:val="EndNoteBibliography"/>
        <w:spacing w:after="0"/>
        <w:ind w:left="720" w:hanging="720"/>
      </w:pPr>
      <w:r w:rsidRPr="00000192">
        <w:t>[23]</w:t>
      </w:r>
      <w:r w:rsidRPr="00000192">
        <w:tab/>
        <w:t>E. Carbone</w:t>
      </w:r>
      <w:r w:rsidRPr="00000192">
        <w:rPr>
          <w:i/>
        </w:rPr>
        <w:t xml:space="preserve"> et al.</w:t>
      </w:r>
      <w:r w:rsidRPr="00000192">
        <w:t xml:space="preserve">, "Data needs for modeling low-temperature non-equilibrium plasmas: the LXCat project, history, perspectives and a tutorial," </w:t>
      </w:r>
      <w:r w:rsidRPr="00000192">
        <w:rPr>
          <w:i/>
        </w:rPr>
        <w:t xml:space="preserve">Atoms, </w:t>
      </w:r>
      <w:r w:rsidRPr="00000192">
        <w:t>vol. 9, no. 1, p. 16, 2021.</w:t>
      </w:r>
    </w:p>
    <w:p w14:paraId="6E50C5F4" w14:textId="77777777" w:rsidR="00000192" w:rsidRPr="00000192" w:rsidRDefault="00000192" w:rsidP="00000192">
      <w:pPr>
        <w:pStyle w:val="EndNoteBibliography"/>
        <w:spacing w:after="0"/>
        <w:ind w:left="720" w:hanging="720"/>
      </w:pPr>
      <w:r w:rsidRPr="00000192">
        <w:lastRenderedPageBreak/>
        <w:t>[24]</w:t>
      </w:r>
      <w:r w:rsidRPr="00000192">
        <w:tab/>
        <w:t xml:space="preserve">Y. Zhang, B. Xia, J. Ran, K. Davey, and S. Z. Qiao, "Atomic‐level reactive sites for semiconductor‐based photocatalytic CO2 reduction," </w:t>
      </w:r>
      <w:r w:rsidRPr="00000192">
        <w:rPr>
          <w:i/>
        </w:rPr>
        <w:t xml:space="preserve">Advanced Energy Materials, </w:t>
      </w:r>
      <w:r w:rsidRPr="00000192">
        <w:t>vol. 10, no. 9, p. 1903879, 2020.</w:t>
      </w:r>
    </w:p>
    <w:p w14:paraId="1E728BAE" w14:textId="77777777" w:rsidR="00000192" w:rsidRPr="00000192" w:rsidRDefault="00000192" w:rsidP="00000192">
      <w:pPr>
        <w:pStyle w:val="EndNoteBibliography"/>
        <w:spacing w:after="0"/>
        <w:ind w:left="720" w:hanging="720"/>
      </w:pPr>
      <w:r w:rsidRPr="00000192">
        <w:t>[25]</w:t>
      </w:r>
      <w:r w:rsidRPr="00000192">
        <w:tab/>
        <w:t>J. Scherschligt</w:t>
      </w:r>
      <w:r w:rsidRPr="00000192">
        <w:rPr>
          <w:i/>
        </w:rPr>
        <w:t xml:space="preserve"> et al.</w:t>
      </w:r>
      <w:r w:rsidRPr="00000192">
        <w:t xml:space="preserve">, "Quantum-based vacuum metrology at the National Institute of Standards and Technology," </w:t>
      </w:r>
      <w:r w:rsidRPr="00000192">
        <w:rPr>
          <w:i/>
        </w:rPr>
        <w:t xml:space="preserve">Journal of Vacuum Science &amp; Technology A, </w:t>
      </w:r>
      <w:r w:rsidRPr="00000192">
        <w:t>vol. 36, no. 4, 2018.</w:t>
      </w:r>
    </w:p>
    <w:p w14:paraId="55DD8579" w14:textId="77777777" w:rsidR="00000192" w:rsidRPr="00000192" w:rsidRDefault="00000192" w:rsidP="00000192">
      <w:pPr>
        <w:pStyle w:val="EndNoteBibliography"/>
        <w:spacing w:after="0"/>
        <w:ind w:left="720" w:hanging="720"/>
      </w:pPr>
      <w:r w:rsidRPr="00000192">
        <w:t>[26]</w:t>
      </w:r>
      <w:r w:rsidRPr="00000192">
        <w:tab/>
        <w:t xml:space="preserve">D. N. Saleh, Q. T. Algwari, and F. K. Amouri, "Modeling the dependence of the negative corona current density on applied voltage rise time," </w:t>
      </w:r>
      <w:r w:rsidRPr="00000192">
        <w:rPr>
          <w:i/>
        </w:rPr>
        <w:t xml:space="preserve">Physics of Plasmas, </w:t>
      </w:r>
      <w:r w:rsidRPr="00000192">
        <w:t>vol. 27, no. 7, 2020.</w:t>
      </w:r>
    </w:p>
    <w:p w14:paraId="0AD3270A" w14:textId="77777777" w:rsidR="00000192" w:rsidRPr="00000192" w:rsidRDefault="00000192" w:rsidP="00000192">
      <w:pPr>
        <w:pStyle w:val="EndNoteBibliography"/>
        <w:spacing w:after="0"/>
        <w:ind w:left="720" w:hanging="720"/>
      </w:pPr>
      <w:r w:rsidRPr="00000192">
        <w:t>[27]</w:t>
      </w:r>
      <w:r w:rsidRPr="00000192">
        <w:tab/>
        <w:t xml:space="preserve">R. Talviste, P. Paris, J. Raud, T. Plank, K. Erme, and I. Jõgi, "Experimental determination of the first Townsend ionization coefficient in mixtures of Ar and N2," </w:t>
      </w:r>
      <w:r w:rsidRPr="00000192">
        <w:rPr>
          <w:i/>
        </w:rPr>
        <w:t xml:space="preserve">Journal of Physics D: Applied Physics, </w:t>
      </w:r>
      <w:r w:rsidRPr="00000192">
        <w:t>vol. 54, no. 46, p. 465201, 2021.</w:t>
      </w:r>
    </w:p>
    <w:p w14:paraId="0A2909C6" w14:textId="77777777" w:rsidR="00000192" w:rsidRPr="00000192" w:rsidRDefault="00000192" w:rsidP="00000192">
      <w:pPr>
        <w:pStyle w:val="EndNoteBibliography"/>
        <w:spacing w:after="0"/>
        <w:ind w:left="720" w:hanging="720"/>
      </w:pPr>
      <w:r w:rsidRPr="00000192">
        <w:t>[28]</w:t>
      </w:r>
      <w:r w:rsidRPr="00000192">
        <w:tab/>
        <w:t xml:space="preserve">A. F. Al-rawaf and T. H. Khalaf, "Simulation of positive streamer discharges in transformer oil," in </w:t>
      </w:r>
      <w:r w:rsidRPr="00000192">
        <w:rPr>
          <w:i/>
        </w:rPr>
        <w:t>Journal of Physics: Conference Series</w:t>
      </w:r>
      <w:r w:rsidRPr="00000192">
        <w:t xml:space="preserve">, 2022, vol. 2322, no. 1: IOP Publishing, p. 012066. </w:t>
      </w:r>
    </w:p>
    <w:p w14:paraId="02EC0B12" w14:textId="77777777" w:rsidR="00000192" w:rsidRPr="00000192" w:rsidRDefault="00000192" w:rsidP="00000192">
      <w:pPr>
        <w:pStyle w:val="EndNoteBibliography"/>
        <w:spacing w:after="0"/>
        <w:ind w:left="720" w:hanging="720"/>
      </w:pPr>
      <w:r w:rsidRPr="00000192">
        <w:t>[29]</w:t>
      </w:r>
      <w:r w:rsidRPr="00000192">
        <w:tab/>
        <w:t xml:space="preserve">J. Jánský, D. Bessiéres, R. Brandenburg, J. Paillol, and T. Hoder, "Electric field development in positive and negative streamers on dielectric surface," </w:t>
      </w:r>
      <w:r w:rsidRPr="00000192">
        <w:rPr>
          <w:i/>
        </w:rPr>
        <w:t xml:space="preserve">Plasma Sources Science and Technology, </w:t>
      </w:r>
      <w:r w:rsidRPr="00000192">
        <w:t>vol. 30, no. 10, p. 105008, 2021.</w:t>
      </w:r>
    </w:p>
    <w:p w14:paraId="3BC325A3" w14:textId="77777777" w:rsidR="00000192" w:rsidRPr="00000192" w:rsidRDefault="00000192" w:rsidP="00000192">
      <w:pPr>
        <w:pStyle w:val="EndNoteBibliography"/>
        <w:ind w:left="720" w:hanging="720"/>
      </w:pPr>
      <w:r w:rsidRPr="00000192">
        <w:t>[30]</w:t>
      </w:r>
      <w:r w:rsidRPr="00000192">
        <w:tab/>
        <w:t xml:space="preserve">J. Zhang, Y. Wang, D. Wang, and D. J. Economou, "Numerical simulation of streamer evolution in surface dielectric barrier discharge with electrode-array," </w:t>
      </w:r>
      <w:r w:rsidRPr="00000192">
        <w:rPr>
          <w:i/>
        </w:rPr>
        <w:t xml:space="preserve">Journal of Applied Physics, </w:t>
      </w:r>
      <w:r w:rsidRPr="00000192">
        <w:t>vol. 128, no. 9, 2020.</w:t>
      </w:r>
    </w:p>
    <w:p w14:paraId="312153D6" w14:textId="7FBE1F49" w:rsidR="0062701F" w:rsidRPr="000A339C" w:rsidRDefault="00DE3F77">
      <w:pPr>
        <w:pStyle w:val="References"/>
        <w:numPr>
          <w:ilvl w:val="0"/>
          <w:numId w:val="0"/>
        </w:numPr>
      </w:pPr>
      <w:r>
        <w:fldChar w:fldCharType="end"/>
      </w:r>
    </w:p>
    <w:sectPr w:rsidR="0062701F" w:rsidRPr="000A339C" w:rsidSect="00A13C8D">
      <w:headerReference w:type="even" r:id="rId45"/>
      <w:headerReference w:type="default" r:id="rId46"/>
      <w:footerReference w:type="default" r:id="rId47"/>
      <w:footerReference w:type="first" r:id="rId48"/>
      <w:pgSz w:w="11906" w:h="16838" w:code="9"/>
      <w:pgMar w:top="1417" w:right="1531" w:bottom="1077" w:left="1531" w:header="1020" w:footer="850" w:gutter="0"/>
      <w:lnNumType w:countBy="1"/>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9" w:author="Muhammad Farasat Abbas" w:date="2024-03-20T10:40:00Z" w:initials="MA">
    <w:p w14:paraId="1E8597C7" w14:textId="77777777" w:rsidR="00C70CCA" w:rsidRDefault="00C70CCA" w:rsidP="002C67B7">
      <w:pPr>
        <w:pStyle w:val="CommentText"/>
      </w:pPr>
      <w:r>
        <w:rPr>
          <w:rStyle w:val="CommentReference"/>
        </w:rPr>
        <w:annotationRef/>
      </w:r>
      <w:r>
        <w:t>Concentrated where?</w:t>
      </w:r>
    </w:p>
  </w:comment>
  <w:comment w:id="193" w:author="Muhammad Farasat Abbas" w:date="2024-03-18T12:17:00Z" w:initials="MA">
    <w:p w14:paraId="18995C3F" w14:textId="691D51D6" w:rsidR="00C70CCA" w:rsidRDefault="00C70CCA" w:rsidP="002B2BD4">
      <w:pPr>
        <w:pStyle w:val="CommentText"/>
      </w:pPr>
      <w:r>
        <w:rPr>
          <w:rStyle w:val="CommentReference"/>
        </w:rPr>
        <w:annotationRef/>
      </w:r>
      <w:r>
        <w:t>Do not add line numbers in the paper.</w:t>
      </w:r>
    </w:p>
  </w:comment>
  <w:comment w:id="579" w:author="Muhammad Farasat Abbas" w:date="2024-03-20T11:00:00Z" w:initials="MA">
    <w:p w14:paraId="3F1F7219" w14:textId="77777777" w:rsidR="00C70CCA" w:rsidRDefault="00C70CCA" w:rsidP="00003171">
      <w:pPr>
        <w:pStyle w:val="CommentText"/>
      </w:pPr>
      <w:r>
        <w:rPr>
          <w:rStyle w:val="CommentReference"/>
        </w:rPr>
        <w:annotationRef/>
      </w:r>
      <w:r>
        <w:t xml:space="preserve">Which study? You did not present the detailed literature and quickly jumped to the conclusion that streamer </w:t>
      </w:r>
      <w:proofErr w:type="gramStart"/>
      <w:r>
        <w:t>propagation  is</w:t>
      </w:r>
      <w:proofErr w:type="gramEnd"/>
      <w:r>
        <w:t xml:space="preserve"> missing? Have you found the literature on streamer propagation? There has been huge amount of papers on streamer propagation. </w:t>
      </w:r>
    </w:p>
  </w:comment>
  <w:comment w:id="695" w:author="Muhammad Farasat Abbas" w:date="2024-03-20T11:07:00Z" w:initials="MA">
    <w:p w14:paraId="02951621" w14:textId="77777777" w:rsidR="00C70CCA" w:rsidRDefault="00C70CCA" w:rsidP="00003171">
      <w:pPr>
        <w:pStyle w:val="CommentText"/>
      </w:pPr>
      <w:r>
        <w:rPr>
          <w:rStyle w:val="CommentReference"/>
        </w:rPr>
        <w:annotationRef/>
      </w:r>
      <w:r>
        <w:t xml:space="preserve">Delete this section. </w:t>
      </w:r>
    </w:p>
  </w:comment>
  <w:comment w:id="1088" w:author="Muhammad Farasat Abbas" w:date="2024-03-20T11:11:00Z" w:initials="MA">
    <w:p w14:paraId="0091698C" w14:textId="77777777" w:rsidR="00C70CCA" w:rsidRDefault="00C70CCA" w:rsidP="00D2360A">
      <w:pPr>
        <w:pStyle w:val="CommentText"/>
      </w:pPr>
      <w:r>
        <w:rPr>
          <w:rStyle w:val="CommentReference"/>
        </w:rPr>
        <w:annotationRef/>
      </w:r>
      <w:r>
        <w:t>Delete this section.</w:t>
      </w:r>
    </w:p>
  </w:comment>
  <w:comment w:id="1714" w:author="Muhammad Farasat Abbas" w:date="2024-03-20T14:12:00Z" w:initials="MA">
    <w:p w14:paraId="3DD48733" w14:textId="77777777" w:rsidR="00C70CCA" w:rsidRDefault="00C70CCA" w:rsidP="00C565BA">
      <w:pPr>
        <w:pStyle w:val="CommentText"/>
      </w:pPr>
      <w:r>
        <w:rPr>
          <w:rStyle w:val="CommentReference"/>
        </w:rPr>
        <w:annotationRef/>
      </w:r>
      <w:r>
        <w:t>What is on x-axis and z-axis and where are the units?</w:t>
      </w:r>
    </w:p>
  </w:comment>
  <w:comment w:id="1821" w:author="Muhammad Farasat Abbas" w:date="2024-03-18T12:19:00Z" w:initials="MA">
    <w:p w14:paraId="63D5E868" w14:textId="535A0489" w:rsidR="00C70CCA" w:rsidRDefault="00C70CCA" w:rsidP="002B2BD4">
      <w:pPr>
        <w:pStyle w:val="CommentText"/>
      </w:pPr>
      <w:r>
        <w:rPr>
          <w:rStyle w:val="CommentReference"/>
        </w:rPr>
        <w:annotationRef/>
      </w:r>
      <w:r>
        <w:t xml:space="preserve">Use bar instead of </w:t>
      </w:r>
      <w:proofErr w:type="spellStart"/>
      <w:r>
        <w:t>atm</w:t>
      </w:r>
      <w:proofErr w:type="spellEnd"/>
    </w:p>
  </w:comment>
  <w:comment w:id="1914" w:author="Muhammad Farasat Abbas" w:date="2024-03-18T12:18:00Z" w:initials="MA">
    <w:p w14:paraId="58053DEF" w14:textId="66063137" w:rsidR="00C70CCA" w:rsidRDefault="00C70CCA" w:rsidP="002B2BD4">
      <w:pPr>
        <w:pStyle w:val="CommentText"/>
      </w:pPr>
      <w:r>
        <w:rPr>
          <w:rStyle w:val="CommentReference"/>
        </w:rPr>
        <w:annotationRef/>
      </w:r>
      <w:r>
        <w:t xml:space="preserve">Add the velocity graph of CO2/O2 mixtures for positive and negative streamers instead of adding them separately.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8597C7" w15:done="0"/>
  <w15:commentEx w15:paraId="18995C3F" w15:done="0"/>
  <w15:commentEx w15:paraId="3F1F7219" w15:done="0"/>
  <w15:commentEx w15:paraId="02951621" w15:done="0"/>
  <w15:commentEx w15:paraId="0091698C" w15:done="0"/>
  <w15:commentEx w15:paraId="3DD48733" w15:done="0"/>
  <w15:commentEx w15:paraId="63D5E868" w15:done="0"/>
  <w15:commentEx w15:paraId="58053D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BB81E38" w16cex:dateUtc="2024-03-20T05:40:00Z"/>
  <w16cex:commentExtensible w16cex:durableId="39BF75C7" w16cex:dateUtc="2024-03-18T07:17:00Z"/>
  <w16cex:commentExtensible w16cex:durableId="18DF0437" w16cex:dateUtc="2024-03-20T05:56:00Z"/>
  <w16cex:commentExtensible w16cex:durableId="7BE8F489" w16cex:dateUtc="2024-03-20T05:57:00Z"/>
  <w16cex:commentExtensible w16cex:durableId="740D621C" w16cex:dateUtc="2024-03-20T05:58:00Z"/>
  <w16cex:commentExtensible w16cex:durableId="04212D3D" w16cex:dateUtc="2024-03-20T05:59:00Z"/>
  <w16cex:commentExtensible w16cex:durableId="46E6D9B1" w16cex:dateUtc="2024-03-20T06:00:00Z"/>
  <w16cex:commentExtensible w16cex:durableId="4B44A5CB" w16cex:dateUtc="2024-03-20T06:07:00Z"/>
  <w16cex:commentExtensible w16cex:durableId="2C273FE5" w16cex:dateUtc="2024-03-20T06:11:00Z"/>
  <w16cex:commentExtensible w16cex:durableId="010405B3" w16cex:dateUtc="2024-03-20T09:12:00Z"/>
  <w16cex:commentExtensible w16cex:durableId="5FA5E67E" w16cex:dateUtc="2024-03-18T07:19:00Z"/>
  <w16cex:commentExtensible w16cex:durableId="4EAF946E" w16cex:dateUtc="2024-03-18T0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8597C7" w16cid:durableId="6BB81E38"/>
  <w16cid:commentId w16cid:paraId="18995C3F" w16cid:durableId="39BF75C7"/>
  <w16cid:commentId w16cid:paraId="597F6198" w16cid:durableId="18DF0437"/>
  <w16cid:commentId w16cid:paraId="5FB76BB9" w16cid:durableId="7BE8F489"/>
  <w16cid:commentId w16cid:paraId="3354797C" w16cid:durableId="740D621C"/>
  <w16cid:commentId w16cid:paraId="2BAB0EAD" w16cid:durableId="04212D3D"/>
  <w16cid:commentId w16cid:paraId="3F1F7219" w16cid:durableId="46E6D9B1"/>
  <w16cid:commentId w16cid:paraId="02951621" w16cid:durableId="4B44A5CB"/>
  <w16cid:commentId w16cid:paraId="0091698C" w16cid:durableId="2C273FE5"/>
  <w16cid:commentId w16cid:paraId="3DD48733" w16cid:durableId="010405B3"/>
  <w16cid:commentId w16cid:paraId="63D5E868" w16cid:durableId="5FA5E67E"/>
  <w16cid:commentId w16cid:paraId="58053DEF" w16cid:durableId="4EAF946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A968D" w14:textId="77777777" w:rsidR="004574E5" w:rsidRDefault="004574E5">
      <w:r>
        <w:separator/>
      </w:r>
    </w:p>
  </w:endnote>
  <w:endnote w:type="continuationSeparator" w:id="0">
    <w:p w14:paraId="6A31819F" w14:textId="77777777" w:rsidR="004574E5" w:rsidRDefault="00457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Microsoft YaHei UI">
    <w:altName w:val="Microsoft YaHei UI"/>
    <w:panose1 w:val="020B0503020204020204"/>
    <w:charset w:val="86"/>
    <w:family w:val="swiss"/>
    <w:pitch w:val="variable"/>
    <w:sig w:usb0="80000287" w:usb1="2ACF3C50" w:usb2="00000016" w:usb3="00000000" w:csb0="0004001F" w:csb1="00000000"/>
  </w:font>
  <w:font w:name="Times">
    <w:altName w:val="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C2FA4" w14:textId="77777777" w:rsidR="00C70CCA" w:rsidRDefault="00C70CCA">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8B078" w14:textId="77777777" w:rsidR="00C70CCA" w:rsidRPr="001C2AEC" w:rsidRDefault="00C70CCA" w:rsidP="001C2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39436" w14:textId="77777777" w:rsidR="004574E5" w:rsidRDefault="004574E5">
      <w:r>
        <w:separator/>
      </w:r>
    </w:p>
  </w:footnote>
  <w:footnote w:type="continuationSeparator" w:id="0">
    <w:p w14:paraId="562A2AB2" w14:textId="77777777" w:rsidR="004574E5" w:rsidRDefault="004574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E9D2A" w14:textId="77777777" w:rsidR="00C70CCA" w:rsidRDefault="00C70CCA">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2AA7" w14:textId="77777777" w:rsidR="00C70CCA" w:rsidRPr="00DB7C61" w:rsidRDefault="00C70CCA" w:rsidP="00DB7C61">
    <w:pPr>
      <w:pStyle w:val="Tex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D6480D34"/>
    <w:lvl w:ilvl="0" w:tplc="CDCEE7DA">
      <w:start w:val="1"/>
      <w:numFmt w:val="decimal"/>
      <w:pStyle w:val="SSPWT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 w15:restartNumberingAfterBreak="0">
    <w:nsid w:val="00000002"/>
    <w:multiLevelType w:val="hybridMultilevel"/>
    <w:tmpl w:val="534CEB7C"/>
    <w:lvl w:ilvl="0" w:tplc="7B0628CE">
      <w:start w:val="1"/>
      <w:numFmt w:val="bullet"/>
      <w:pStyle w:val="SSPWT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2" w15:restartNumberingAfterBreak="0">
    <w:nsid w:val="10ED7998"/>
    <w:multiLevelType w:val="hybridMultilevel"/>
    <w:tmpl w:val="9CBA1CBC"/>
    <w:lvl w:ilvl="0" w:tplc="E47A975E">
      <w:start w:val="1"/>
      <w:numFmt w:val="upperLetter"/>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3" w15:restartNumberingAfterBreak="0">
    <w:nsid w:val="15B8558D"/>
    <w:multiLevelType w:val="hybridMultilevel"/>
    <w:tmpl w:val="9CBA1CBC"/>
    <w:lvl w:ilvl="0" w:tplc="E47A975E">
      <w:start w:val="1"/>
      <w:numFmt w:val="upperLetter"/>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4" w15:restartNumberingAfterBreak="0">
    <w:nsid w:val="1FF77B44"/>
    <w:multiLevelType w:val="hybridMultilevel"/>
    <w:tmpl w:val="49580D28"/>
    <w:lvl w:ilvl="0" w:tplc="C21AFD40">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5"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FA4B11"/>
    <w:multiLevelType w:val="hybridMultilevel"/>
    <w:tmpl w:val="9CBA1CBC"/>
    <w:lvl w:ilvl="0" w:tplc="E47A975E">
      <w:start w:val="1"/>
      <w:numFmt w:val="upperLetter"/>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7" w15:restartNumberingAfterBreak="0">
    <w:nsid w:val="49935F7B"/>
    <w:multiLevelType w:val="hybridMultilevel"/>
    <w:tmpl w:val="3A4A8C3A"/>
    <w:lvl w:ilvl="0" w:tplc="50C89576">
      <w:start w:val="1"/>
      <w:numFmt w:val="lowerLetter"/>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8" w15:restartNumberingAfterBreak="0">
    <w:nsid w:val="6D616C26"/>
    <w:multiLevelType w:val="hybridMultilevel"/>
    <w:tmpl w:val="C3402338"/>
    <w:lvl w:ilvl="0" w:tplc="71D0B74A">
      <w:start w:val="1"/>
      <w:numFmt w:val="decimal"/>
      <w:pStyle w:val="References"/>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43C6277"/>
    <w:multiLevelType w:val="hybridMultilevel"/>
    <w:tmpl w:val="05FE30A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DD5485"/>
    <w:multiLevelType w:val="hybridMultilevel"/>
    <w:tmpl w:val="9CBA1CBC"/>
    <w:lvl w:ilvl="0" w:tplc="E47A975E">
      <w:start w:val="1"/>
      <w:numFmt w:val="upperLetter"/>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num w:numId="1">
    <w:abstractNumId w:val="0"/>
  </w:num>
  <w:num w:numId="2">
    <w:abstractNumId w:val="1"/>
  </w:num>
  <w:num w:numId="3">
    <w:abstractNumId w:val="8"/>
  </w:num>
  <w:num w:numId="4">
    <w:abstractNumId w:val="9"/>
  </w:num>
  <w:num w:numId="5">
    <w:abstractNumId w:val="5"/>
  </w:num>
  <w:num w:numId="6">
    <w:abstractNumId w:val="10"/>
  </w:num>
  <w:num w:numId="7">
    <w:abstractNumId w:val="7"/>
  </w:num>
  <w:num w:numId="8">
    <w:abstractNumId w:val="4"/>
  </w:num>
  <w:num w:numId="9">
    <w:abstractNumId w:val="6"/>
  </w:num>
  <w:num w:numId="10">
    <w:abstractNumId w:val="3"/>
  </w:num>
  <w:num w:numId="11">
    <w:abstractNumId w:val="11"/>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hammad Farasat Abbas">
    <w15:presenceInfo w15:providerId="AD" w15:userId="S::farasat.abbas@uspcase.NUST.EDU.PK::6c87dcbd-5947-48db-8d5d-846f4a8ca8cc"/>
  </w15:person>
  <w15:person w15:author="Tahir Nisar">
    <w15:presenceInfo w15:providerId="None" w15:userId="Tahir Nisar"/>
  </w15:person>
  <w15:person w15:author="Tahir Nisar [2]">
    <w15:presenceInfo w15:providerId="Windows Live" w15:userId="18f0188a0a5e14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spelling="clean" w:grammar="clean"/>
  <w:attachedTemplate r:id="rId1"/>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05xs095xr9rs7e0esa5sw55rz0ztxw9drz9&quot;&gt;Draft_References&lt;record-ids&gt;&lt;item&gt;1&lt;/item&gt;&lt;item&gt;5&lt;/item&gt;&lt;item&gt;6&lt;/item&gt;&lt;item&gt;8&lt;/item&gt;&lt;item&gt;9&lt;/item&gt;&lt;item&gt;11&lt;/item&gt;&lt;item&gt;12&lt;/item&gt;&lt;item&gt;13&lt;/item&gt;&lt;item&gt;14&lt;/item&gt;&lt;item&gt;15&lt;/item&gt;&lt;item&gt;16&lt;/item&gt;&lt;item&gt;18&lt;/item&gt;&lt;item&gt;19&lt;/item&gt;&lt;item&gt;20&lt;/item&gt;&lt;item&gt;25&lt;/item&gt;&lt;item&gt;26&lt;/item&gt;&lt;item&gt;28&lt;/item&gt;&lt;item&gt;29&lt;/item&gt;&lt;item&gt;35&lt;/item&gt;&lt;item&gt;36&lt;/item&gt;&lt;item&gt;39&lt;/item&gt;&lt;item&gt;40&lt;/item&gt;&lt;item&gt;44&lt;/item&gt;&lt;item&gt;51&lt;/item&gt;&lt;item&gt;52&lt;/item&gt;&lt;item&gt;54&lt;/item&gt;&lt;item&gt;55&lt;/item&gt;&lt;item&gt;56&lt;/item&gt;&lt;item&gt;57&lt;/item&gt;&lt;item&gt;58&lt;/item&gt;&lt;/record-ids&gt;&lt;/item&gt;&lt;/Libraries&gt;"/>
  </w:docVars>
  <w:rsids>
    <w:rsidRoot w:val="0062701F"/>
    <w:rsid w:val="00000192"/>
    <w:rsid w:val="00001B4C"/>
    <w:rsid w:val="00002A05"/>
    <w:rsid w:val="00003171"/>
    <w:rsid w:val="00003589"/>
    <w:rsid w:val="00003B1E"/>
    <w:rsid w:val="000040B3"/>
    <w:rsid w:val="000107DB"/>
    <w:rsid w:val="00010D0B"/>
    <w:rsid w:val="00011740"/>
    <w:rsid w:val="0001191F"/>
    <w:rsid w:val="00012BA2"/>
    <w:rsid w:val="00014E5E"/>
    <w:rsid w:val="00015C74"/>
    <w:rsid w:val="00017227"/>
    <w:rsid w:val="000210AA"/>
    <w:rsid w:val="00021A11"/>
    <w:rsid w:val="0002237A"/>
    <w:rsid w:val="00022AA5"/>
    <w:rsid w:val="000239DD"/>
    <w:rsid w:val="00023DE3"/>
    <w:rsid w:val="00023E9F"/>
    <w:rsid w:val="00025230"/>
    <w:rsid w:val="00025723"/>
    <w:rsid w:val="00027E42"/>
    <w:rsid w:val="00030424"/>
    <w:rsid w:val="00030766"/>
    <w:rsid w:val="00033520"/>
    <w:rsid w:val="000339AE"/>
    <w:rsid w:val="00035564"/>
    <w:rsid w:val="00040D7B"/>
    <w:rsid w:val="00041001"/>
    <w:rsid w:val="0004186E"/>
    <w:rsid w:val="00041E47"/>
    <w:rsid w:val="00043998"/>
    <w:rsid w:val="00043E77"/>
    <w:rsid w:val="0004506C"/>
    <w:rsid w:val="0005024C"/>
    <w:rsid w:val="00050E7B"/>
    <w:rsid w:val="00051429"/>
    <w:rsid w:val="00051498"/>
    <w:rsid w:val="000515E8"/>
    <w:rsid w:val="00052AB1"/>
    <w:rsid w:val="00055E64"/>
    <w:rsid w:val="0005740E"/>
    <w:rsid w:val="0006115F"/>
    <w:rsid w:val="0006144B"/>
    <w:rsid w:val="000615C2"/>
    <w:rsid w:val="0006201A"/>
    <w:rsid w:val="0006422A"/>
    <w:rsid w:val="0007032E"/>
    <w:rsid w:val="00072C47"/>
    <w:rsid w:val="000732D4"/>
    <w:rsid w:val="000744E0"/>
    <w:rsid w:val="00075743"/>
    <w:rsid w:val="000759BD"/>
    <w:rsid w:val="00077E05"/>
    <w:rsid w:val="00080FFD"/>
    <w:rsid w:val="00081261"/>
    <w:rsid w:val="000833C6"/>
    <w:rsid w:val="000836E6"/>
    <w:rsid w:val="00085171"/>
    <w:rsid w:val="00087168"/>
    <w:rsid w:val="00087FCB"/>
    <w:rsid w:val="00090350"/>
    <w:rsid w:val="00090BE0"/>
    <w:rsid w:val="00092664"/>
    <w:rsid w:val="000940DF"/>
    <w:rsid w:val="00094BAF"/>
    <w:rsid w:val="0009593B"/>
    <w:rsid w:val="00096649"/>
    <w:rsid w:val="00096A7E"/>
    <w:rsid w:val="000A2359"/>
    <w:rsid w:val="000A2DFA"/>
    <w:rsid w:val="000A2FCD"/>
    <w:rsid w:val="000A339C"/>
    <w:rsid w:val="000A39F8"/>
    <w:rsid w:val="000A3DF1"/>
    <w:rsid w:val="000A50D7"/>
    <w:rsid w:val="000A73A2"/>
    <w:rsid w:val="000B04E2"/>
    <w:rsid w:val="000B19F3"/>
    <w:rsid w:val="000C048E"/>
    <w:rsid w:val="000C070D"/>
    <w:rsid w:val="000C0C96"/>
    <w:rsid w:val="000C25AD"/>
    <w:rsid w:val="000C3021"/>
    <w:rsid w:val="000C43B3"/>
    <w:rsid w:val="000C56CD"/>
    <w:rsid w:val="000D2197"/>
    <w:rsid w:val="000D2E5A"/>
    <w:rsid w:val="000D3A38"/>
    <w:rsid w:val="000D6073"/>
    <w:rsid w:val="000D6483"/>
    <w:rsid w:val="000D6EAA"/>
    <w:rsid w:val="000D6EAB"/>
    <w:rsid w:val="000D776F"/>
    <w:rsid w:val="000D7CD6"/>
    <w:rsid w:val="000D7EA0"/>
    <w:rsid w:val="000E0552"/>
    <w:rsid w:val="000E114F"/>
    <w:rsid w:val="000E12AF"/>
    <w:rsid w:val="000E2E3A"/>
    <w:rsid w:val="000E2F47"/>
    <w:rsid w:val="000E4DCC"/>
    <w:rsid w:val="000E5175"/>
    <w:rsid w:val="000E5826"/>
    <w:rsid w:val="000E5CBB"/>
    <w:rsid w:val="000E716A"/>
    <w:rsid w:val="000F0580"/>
    <w:rsid w:val="000F1D87"/>
    <w:rsid w:val="000F248E"/>
    <w:rsid w:val="000F2B9D"/>
    <w:rsid w:val="000F42E6"/>
    <w:rsid w:val="000F5AD4"/>
    <w:rsid w:val="000F6016"/>
    <w:rsid w:val="000F6570"/>
    <w:rsid w:val="000F7734"/>
    <w:rsid w:val="001006BF"/>
    <w:rsid w:val="00101006"/>
    <w:rsid w:val="00101C45"/>
    <w:rsid w:val="00101C7C"/>
    <w:rsid w:val="001039AC"/>
    <w:rsid w:val="0010789A"/>
    <w:rsid w:val="0011037F"/>
    <w:rsid w:val="00111578"/>
    <w:rsid w:val="001127BE"/>
    <w:rsid w:val="00114B0A"/>
    <w:rsid w:val="00114E72"/>
    <w:rsid w:val="00115277"/>
    <w:rsid w:val="00115376"/>
    <w:rsid w:val="0011579A"/>
    <w:rsid w:val="00116771"/>
    <w:rsid w:val="00117C12"/>
    <w:rsid w:val="00124273"/>
    <w:rsid w:val="00124FF0"/>
    <w:rsid w:val="00125B3F"/>
    <w:rsid w:val="00125FF2"/>
    <w:rsid w:val="001265C6"/>
    <w:rsid w:val="00130F36"/>
    <w:rsid w:val="00133646"/>
    <w:rsid w:val="00135C14"/>
    <w:rsid w:val="00136FC3"/>
    <w:rsid w:val="001377B9"/>
    <w:rsid w:val="001402E6"/>
    <w:rsid w:val="001411B1"/>
    <w:rsid w:val="001464B1"/>
    <w:rsid w:val="00146C6F"/>
    <w:rsid w:val="00150D18"/>
    <w:rsid w:val="001515C0"/>
    <w:rsid w:val="001542F1"/>
    <w:rsid w:val="0015670F"/>
    <w:rsid w:val="001610F7"/>
    <w:rsid w:val="00162169"/>
    <w:rsid w:val="00162374"/>
    <w:rsid w:val="0016791B"/>
    <w:rsid w:val="00170479"/>
    <w:rsid w:val="001711C8"/>
    <w:rsid w:val="001713CD"/>
    <w:rsid w:val="001714A7"/>
    <w:rsid w:val="0017201D"/>
    <w:rsid w:val="001737D0"/>
    <w:rsid w:val="00174B67"/>
    <w:rsid w:val="00174BC4"/>
    <w:rsid w:val="00175C74"/>
    <w:rsid w:val="001768E6"/>
    <w:rsid w:val="001779C2"/>
    <w:rsid w:val="00181F02"/>
    <w:rsid w:val="00182B82"/>
    <w:rsid w:val="0018302C"/>
    <w:rsid w:val="001835F8"/>
    <w:rsid w:val="00183BE4"/>
    <w:rsid w:val="00186D39"/>
    <w:rsid w:val="00187308"/>
    <w:rsid w:val="00193E6F"/>
    <w:rsid w:val="00194527"/>
    <w:rsid w:val="0019566B"/>
    <w:rsid w:val="00195C2F"/>
    <w:rsid w:val="001A05B6"/>
    <w:rsid w:val="001A1330"/>
    <w:rsid w:val="001A133C"/>
    <w:rsid w:val="001A1B81"/>
    <w:rsid w:val="001A2AAB"/>
    <w:rsid w:val="001A36BB"/>
    <w:rsid w:val="001B1B0F"/>
    <w:rsid w:val="001B1CD4"/>
    <w:rsid w:val="001B21DA"/>
    <w:rsid w:val="001B2CE5"/>
    <w:rsid w:val="001B46E9"/>
    <w:rsid w:val="001B49C4"/>
    <w:rsid w:val="001B5A77"/>
    <w:rsid w:val="001B7490"/>
    <w:rsid w:val="001B7FEE"/>
    <w:rsid w:val="001C032E"/>
    <w:rsid w:val="001C1EF4"/>
    <w:rsid w:val="001C258B"/>
    <w:rsid w:val="001C2AEC"/>
    <w:rsid w:val="001C370B"/>
    <w:rsid w:val="001C3A89"/>
    <w:rsid w:val="001C4404"/>
    <w:rsid w:val="001C4DEB"/>
    <w:rsid w:val="001C68E1"/>
    <w:rsid w:val="001D0DED"/>
    <w:rsid w:val="001D14C6"/>
    <w:rsid w:val="001D19FE"/>
    <w:rsid w:val="001D1CE0"/>
    <w:rsid w:val="001D24A6"/>
    <w:rsid w:val="001D2929"/>
    <w:rsid w:val="001D48B3"/>
    <w:rsid w:val="001D4959"/>
    <w:rsid w:val="001D55ED"/>
    <w:rsid w:val="001D63E2"/>
    <w:rsid w:val="001D6DB7"/>
    <w:rsid w:val="001D7501"/>
    <w:rsid w:val="001E0E38"/>
    <w:rsid w:val="001E11A9"/>
    <w:rsid w:val="001E17D7"/>
    <w:rsid w:val="001E1F3F"/>
    <w:rsid w:val="001F0AB6"/>
    <w:rsid w:val="001F232F"/>
    <w:rsid w:val="001F320C"/>
    <w:rsid w:val="001F3295"/>
    <w:rsid w:val="001F4E2A"/>
    <w:rsid w:val="001F5A6F"/>
    <w:rsid w:val="001F5A76"/>
    <w:rsid w:val="001F5B36"/>
    <w:rsid w:val="001F72CF"/>
    <w:rsid w:val="001F774B"/>
    <w:rsid w:val="00204A0C"/>
    <w:rsid w:val="00206B78"/>
    <w:rsid w:val="00211075"/>
    <w:rsid w:val="0021115A"/>
    <w:rsid w:val="00212BB7"/>
    <w:rsid w:val="00215312"/>
    <w:rsid w:val="00215AB4"/>
    <w:rsid w:val="0021636F"/>
    <w:rsid w:val="00217A1E"/>
    <w:rsid w:val="002214C6"/>
    <w:rsid w:val="00221C2B"/>
    <w:rsid w:val="00223674"/>
    <w:rsid w:val="002238B2"/>
    <w:rsid w:val="00224349"/>
    <w:rsid w:val="002247E4"/>
    <w:rsid w:val="00230318"/>
    <w:rsid w:val="00230CA0"/>
    <w:rsid w:val="00232E53"/>
    <w:rsid w:val="00233F01"/>
    <w:rsid w:val="00234B85"/>
    <w:rsid w:val="00234CEA"/>
    <w:rsid w:val="00236145"/>
    <w:rsid w:val="0024076E"/>
    <w:rsid w:val="00242119"/>
    <w:rsid w:val="00242F3A"/>
    <w:rsid w:val="00243152"/>
    <w:rsid w:val="00244A14"/>
    <w:rsid w:val="00252EA3"/>
    <w:rsid w:val="00255C6B"/>
    <w:rsid w:val="0025711C"/>
    <w:rsid w:val="00261F99"/>
    <w:rsid w:val="002642AC"/>
    <w:rsid w:val="00265113"/>
    <w:rsid w:val="002703C2"/>
    <w:rsid w:val="002708AF"/>
    <w:rsid w:val="00270A4B"/>
    <w:rsid w:val="002711DC"/>
    <w:rsid w:val="0027199A"/>
    <w:rsid w:val="00272163"/>
    <w:rsid w:val="0027292E"/>
    <w:rsid w:val="002763C3"/>
    <w:rsid w:val="002814D2"/>
    <w:rsid w:val="00281B99"/>
    <w:rsid w:val="00281CB1"/>
    <w:rsid w:val="00281E2D"/>
    <w:rsid w:val="00282329"/>
    <w:rsid w:val="00283514"/>
    <w:rsid w:val="00283FBA"/>
    <w:rsid w:val="00284BFA"/>
    <w:rsid w:val="0028549A"/>
    <w:rsid w:val="00285600"/>
    <w:rsid w:val="00287E1D"/>
    <w:rsid w:val="00287EE7"/>
    <w:rsid w:val="00290912"/>
    <w:rsid w:val="002945D5"/>
    <w:rsid w:val="00295434"/>
    <w:rsid w:val="0029577E"/>
    <w:rsid w:val="00296273"/>
    <w:rsid w:val="00296AB2"/>
    <w:rsid w:val="00297FA8"/>
    <w:rsid w:val="002A0569"/>
    <w:rsid w:val="002A07FC"/>
    <w:rsid w:val="002A0B72"/>
    <w:rsid w:val="002A1CD5"/>
    <w:rsid w:val="002A1D43"/>
    <w:rsid w:val="002A22BA"/>
    <w:rsid w:val="002A2FFE"/>
    <w:rsid w:val="002A327C"/>
    <w:rsid w:val="002A48A4"/>
    <w:rsid w:val="002A5212"/>
    <w:rsid w:val="002A7E0C"/>
    <w:rsid w:val="002B00BC"/>
    <w:rsid w:val="002B1BD4"/>
    <w:rsid w:val="002B2BD4"/>
    <w:rsid w:val="002B4ADA"/>
    <w:rsid w:val="002C26D3"/>
    <w:rsid w:val="002C47F2"/>
    <w:rsid w:val="002C529A"/>
    <w:rsid w:val="002C5EAB"/>
    <w:rsid w:val="002C637C"/>
    <w:rsid w:val="002C67B7"/>
    <w:rsid w:val="002C6B87"/>
    <w:rsid w:val="002C77E6"/>
    <w:rsid w:val="002D1D99"/>
    <w:rsid w:val="002D1D9E"/>
    <w:rsid w:val="002D4C4C"/>
    <w:rsid w:val="002D5C51"/>
    <w:rsid w:val="002D70C3"/>
    <w:rsid w:val="002E05EA"/>
    <w:rsid w:val="002E13AB"/>
    <w:rsid w:val="002E2E01"/>
    <w:rsid w:val="002E2F7E"/>
    <w:rsid w:val="002E3E95"/>
    <w:rsid w:val="002E3EC2"/>
    <w:rsid w:val="002E4200"/>
    <w:rsid w:val="002E7190"/>
    <w:rsid w:val="002F1DC7"/>
    <w:rsid w:val="002F4CB8"/>
    <w:rsid w:val="00300F5C"/>
    <w:rsid w:val="003013DA"/>
    <w:rsid w:val="003048EA"/>
    <w:rsid w:val="0030729B"/>
    <w:rsid w:val="0031371F"/>
    <w:rsid w:val="00313796"/>
    <w:rsid w:val="003144A0"/>
    <w:rsid w:val="003164CB"/>
    <w:rsid w:val="003178C0"/>
    <w:rsid w:val="003242E1"/>
    <w:rsid w:val="00325677"/>
    <w:rsid w:val="00333C8A"/>
    <w:rsid w:val="00342B37"/>
    <w:rsid w:val="00342BC4"/>
    <w:rsid w:val="003438BB"/>
    <w:rsid w:val="00343C70"/>
    <w:rsid w:val="00345CD0"/>
    <w:rsid w:val="00352166"/>
    <w:rsid w:val="0035218A"/>
    <w:rsid w:val="00361CEA"/>
    <w:rsid w:val="0036281D"/>
    <w:rsid w:val="003628D6"/>
    <w:rsid w:val="00363C31"/>
    <w:rsid w:val="00370EF1"/>
    <w:rsid w:val="0037193B"/>
    <w:rsid w:val="003728EF"/>
    <w:rsid w:val="00373408"/>
    <w:rsid w:val="003754FA"/>
    <w:rsid w:val="003757D9"/>
    <w:rsid w:val="00377893"/>
    <w:rsid w:val="00381141"/>
    <w:rsid w:val="00382502"/>
    <w:rsid w:val="00382C34"/>
    <w:rsid w:val="00382F27"/>
    <w:rsid w:val="003844AA"/>
    <w:rsid w:val="00385F06"/>
    <w:rsid w:val="00386345"/>
    <w:rsid w:val="003914CB"/>
    <w:rsid w:val="00392B6D"/>
    <w:rsid w:val="00395882"/>
    <w:rsid w:val="00396562"/>
    <w:rsid w:val="003A0A0E"/>
    <w:rsid w:val="003A57C6"/>
    <w:rsid w:val="003A597C"/>
    <w:rsid w:val="003A6A92"/>
    <w:rsid w:val="003B0441"/>
    <w:rsid w:val="003B23C3"/>
    <w:rsid w:val="003B42C0"/>
    <w:rsid w:val="003B4A9F"/>
    <w:rsid w:val="003C01FA"/>
    <w:rsid w:val="003C2F1C"/>
    <w:rsid w:val="003C31BC"/>
    <w:rsid w:val="003C3DA6"/>
    <w:rsid w:val="003C4FDD"/>
    <w:rsid w:val="003C765D"/>
    <w:rsid w:val="003D1C12"/>
    <w:rsid w:val="003D3DB4"/>
    <w:rsid w:val="003D3FCF"/>
    <w:rsid w:val="003E019C"/>
    <w:rsid w:val="003E0515"/>
    <w:rsid w:val="003E176A"/>
    <w:rsid w:val="003E234B"/>
    <w:rsid w:val="003E25B8"/>
    <w:rsid w:val="003E2EB9"/>
    <w:rsid w:val="003E40E3"/>
    <w:rsid w:val="003E4FA6"/>
    <w:rsid w:val="003E5795"/>
    <w:rsid w:val="003E6993"/>
    <w:rsid w:val="003E759A"/>
    <w:rsid w:val="003F14D5"/>
    <w:rsid w:val="003F1527"/>
    <w:rsid w:val="003F1BB6"/>
    <w:rsid w:val="003F2055"/>
    <w:rsid w:val="003F3E4C"/>
    <w:rsid w:val="003F4C90"/>
    <w:rsid w:val="003F64EF"/>
    <w:rsid w:val="00400EEE"/>
    <w:rsid w:val="0040282B"/>
    <w:rsid w:val="00402B36"/>
    <w:rsid w:val="0040482D"/>
    <w:rsid w:val="00404E64"/>
    <w:rsid w:val="0041275A"/>
    <w:rsid w:val="004141EE"/>
    <w:rsid w:val="0041518C"/>
    <w:rsid w:val="00415454"/>
    <w:rsid w:val="00416AA4"/>
    <w:rsid w:val="00416AE7"/>
    <w:rsid w:val="00417996"/>
    <w:rsid w:val="0042021A"/>
    <w:rsid w:val="0042095E"/>
    <w:rsid w:val="00420A84"/>
    <w:rsid w:val="0042136B"/>
    <w:rsid w:val="00421827"/>
    <w:rsid w:val="0042473E"/>
    <w:rsid w:val="00430445"/>
    <w:rsid w:val="00434109"/>
    <w:rsid w:val="00435682"/>
    <w:rsid w:val="00437947"/>
    <w:rsid w:val="0044115B"/>
    <w:rsid w:val="0044132B"/>
    <w:rsid w:val="00441384"/>
    <w:rsid w:val="00441A31"/>
    <w:rsid w:val="00442A38"/>
    <w:rsid w:val="00444976"/>
    <w:rsid w:val="0044756F"/>
    <w:rsid w:val="004478C6"/>
    <w:rsid w:val="00447E86"/>
    <w:rsid w:val="00450612"/>
    <w:rsid w:val="0045070E"/>
    <w:rsid w:val="00451A01"/>
    <w:rsid w:val="00451B85"/>
    <w:rsid w:val="00452342"/>
    <w:rsid w:val="00456A60"/>
    <w:rsid w:val="0045714D"/>
    <w:rsid w:val="004574E5"/>
    <w:rsid w:val="00465A97"/>
    <w:rsid w:val="00467D1C"/>
    <w:rsid w:val="0047178D"/>
    <w:rsid w:val="00472CEC"/>
    <w:rsid w:val="00473692"/>
    <w:rsid w:val="00473BE3"/>
    <w:rsid w:val="00474EC5"/>
    <w:rsid w:val="00480219"/>
    <w:rsid w:val="004803D4"/>
    <w:rsid w:val="00481401"/>
    <w:rsid w:val="00482114"/>
    <w:rsid w:val="00484487"/>
    <w:rsid w:val="004846A1"/>
    <w:rsid w:val="00485DD8"/>
    <w:rsid w:val="0048656E"/>
    <w:rsid w:val="00486B5F"/>
    <w:rsid w:val="00491315"/>
    <w:rsid w:val="0049170B"/>
    <w:rsid w:val="00492FD1"/>
    <w:rsid w:val="0049556E"/>
    <w:rsid w:val="00495EB1"/>
    <w:rsid w:val="004972E0"/>
    <w:rsid w:val="004A04B1"/>
    <w:rsid w:val="004A36C8"/>
    <w:rsid w:val="004A458F"/>
    <w:rsid w:val="004A5D78"/>
    <w:rsid w:val="004A6D5D"/>
    <w:rsid w:val="004B0C9B"/>
    <w:rsid w:val="004B0FEB"/>
    <w:rsid w:val="004B106F"/>
    <w:rsid w:val="004B48DD"/>
    <w:rsid w:val="004B5081"/>
    <w:rsid w:val="004B5151"/>
    <w:rsid w:val="004B5E40"/>
    <w:rsid w:val="004B69CE"/>
    <w:rsid w:val="004B74DD"/>
    <w:rsid w:val="004C04C7"/>
    <w:rsid w:val="004C173E"/>
    <w:rsid w:val="004C17D5"/>
    <w:rsid w:val="004C6391"/>
    <w:rsid w:val="004D01D9"/>
    <w:rsid w:val="004D04E3"/>
    <w:rsid w:val="004D1EC8"/>
    <w:rsid w:val="004D2BDF"/>
    <w:rsid w:val="004D3BBD"/>
    <w:rsid w:val="004D3F75"/>
    <w:rsid w:val="004D4D7E"/>
    <w:rsid w:val="004D6818"/>
    <w:rsid w:val="004D7B34"/>
    <w:rsid w:val="004E262D"/>
    <w:rsid w:val="004E3F25"/>
    <w:rsid w:val="004E4412"/>
    <w:rsid w:val="004E4D1C"/>
    <w:rsid w:val="004E54BE"/>
    <w:rsid w:val="004E7833"/>
    <w:rsid w:val="004F047A"/>
    <w:rsid w:val="004F0D4C"/>
    <w:rsid w:val="004F35DD"/>
    <w:rsid w:val="004F43D5"/>
    <w:rsid w:val="005024CB"/>
    <w:rsid w:val="00502BD3"/>
    <w:rsid w:val="00502EA0"/>
    <w:rsid w:val="00503914"/>
    <w:rsid w:val="005041B9"/>
    <w:rsid w:val="00505126"/>
    <w:rsid w:val="0050764B"/>
    <w:rsid w:val="005077A7"/>
    <w:rsid w:val="0051020D"/>
    <w:rsid w:val="00510729"/>
    <w:rsid w:val="00510F9D"/>
    <w:rsid w:val="00511C7A"/>
    <w:rsid w:val="005121D9"/>
    <w:rsid w:val="00512723"/>
    <w:rsid w:val="00512E9A"/>
    <w:rsid w:val="00513BE7"/>
    <w:rsid w:val="00515496"/>
    <w:rsid w:val="00516E72"/>
    <w:rsid w:val="00520F4C"/>
    <w:rsid w:val="0052542A"/>
    <w:rsid w:val="00525E90"/>
    <w:rsid w:val="005277F8"/>
    <w:rsid w:val="00531CD9"/>
    <w:rsid w:val="005338BC"/>
    <w:rsid w:val="00533BBF"/>
    <w:rsid w:val="00535016"/>
    <w:rsid w:val="0053738A"/>
    <w:rsid w:val="00546582"/>
    <w:rsid w:val="00546EDF"/>
    <w:rsid w:val="0054713A"/>
    <w:rsid w:val="005473A6"/>
    <w:rsid w:val="0055201C"/>
    <w:rsid w:val="00552149"/>
    <w:rsid w:val="005545FC"/>
    <w:rsid w:val="00554C36"/>
    <w:rsid w:val="005565DC"/>
    <w:rsid w:val="00556BA8"/>
    <w:rsid w:val="0055708C"/>
    <w:rsid w:val="00557F9E"/>
    <w:rsid w:val="00560B7D"/>
    <w:rsid w:val="0056579D"/>
    <w:rsid w:val="005658B5"/>
    <w:rsid w:val="00570B86"/>
    <w:rsid w:val="00573597"/>
    <w:rsid w:val="0057391D"/>
    <w:rsid w:val="0057450D"/>
    <w:rsid w:val="00575D67"/>
    <w:rsid w:val="0057745C"/>
    <w:rsid w:val="00580E29"/>
    <w:rsid w:val="0058527C"/>
    <w:rsid w:val="0058573F"/>
    <w:rsid w:val="005905D7"/>
    <w:rsid w:val="0059358A"/>
    <w:rsid w:val="00594260"/>
    <w:rsid w:val="0059491A"/>
    <w:rsid w:val="005975E2"/>
    <w:rsid w:val="005A27D0"/>
    <w:rsid w:val="005A349D"/>
    <w:rsid w:val="005A48BA"/>
    <w:rsid w:val="005B0CCC"/>
    <w:rsid w:val="005B19B3"/>
    <w:rsid w:val="005B1B51"/>
    <w:rsid w:val="005B2377"/>
    <w:rsid w:val="005B36A0"/>
    <w:rsid w:val="005B4ABE"/>
    <w:rsid w:val="005B5CF5"/>
    <w:rsid w:val="005B6C8E"/>
    <w:rsid w:val="005C0638"/>
    <w:rsid w:val="005C2846"/>
    <w:rsid w:val="005C3002"/>
    <w:rsid w:val="005C3F8D"/>
    <w:rsid w:val="005C5BFB"/>
    <w:rsid w:val="005C7E0D"/>
    <w:rsid w:val="005D0604"/>
    <w:rsid w:val="005D3715"/>
    <w:rsid w:val="005D3F64"/>
    <w:rsid w:val="005D4754"/>
    <w:rsid w:val="005D63E8"/>
    <w:rsid w:val="005D6AAC"/>
    <w:rsid w:val="005D6D0C"/>
    <w:rsid w:val="005E18E3"/>
    <w:rsid w:val="005E22A0"/>
    <w:rsid w:val="005E3608"/>
    <w:rsid w:val="005E5501"/>
    <w:rsid w:val="005E7675"/>
    <w:rsid w:val="005E76CF"/>
    <w:rsid w:val="005F03BA"/>
    <w:rsid w:val="005F07D7"/>
    <w:rsid w:val="005F1351"/>
    <w:rsid w:val="005F16DD"/>
    <w:rsid w:val="005F1C68"/>
    <w:rsid w:val="005F4494"/>
    <w:rsid w:val="005F51D5"/>
    <w:rsid w:val="005F7983"/>
    <w:rsid w:val="00601ED9"/>
    <w:rsid w:val="006023D7"/>
    <w:rsid w:val="00603774"/>
    <w:rsid w:val="00603825"/>
    <w:rsid w:val="00604B2A"/>
    <w:rsid w:val="006054F1"/>
    <w:rsid w:val="00611EAC"/>
    <w:rsid w:val="006138D3"/>
    <w:rsid w:val="00613B0B"/>
    <w:rsid w:val="0061506E"/>
    <w:rsid w:val="00615157"/>
    <w:rsid w:val="006159D5"/>
    <w:rsid w:val="0061610A"/>
    <w:rsid w:val="006164E6"/>
    <w:rsid w:val="00616D83"/>
    <w:rsid w:val="00617D88"/>
    <w:rsid w:val="0062160E"/>
    <w:rsid w:val="00623C40"/>
    <w:rsid w:val="00624A3A"/>
    <w:rsid w:val="0062532D"/>
    <w:rsid w:val="006253DE"/>
    <w:rsid w:val="00625FFE"/>
    <w:rsid w:val="0062701F"/>
    <w:rsid w:val="00627AC7"/>
    <w:rsid w:val="00630041"/>
    <w:rsid w:val="006301DF"/>
    <w:rsid w:val="00630A5D"/>
    <w:rsid w:val="00630E12"/>
    <w:rsid w:val="00630E81"/>
    <w:rsid w:val="006333E9"/>
    <w:rsid w:val="00634544"/>
    <w:rsid w:val="00634B9E"/>
    <w:rsid w:val="006410C4"/>
    <w:rsid w:val="006419F2"/>
    <w:rsid w:val="00641AAD"/>
    <w:rsid w:val="00641BCE"/>
    <w:rsid w:val="00643567"/>
    <w:rsid w:val="006435BE"/>
    <w:rsid w:val="0064453D"/>
    <w:rsid w:val="0064610E"/>
    <w:rsid w:val="006461D7"/>
    <w:rsid w:val="00646FE6"/>
    <w:rsid w:val="00647B91"/>
    <w:rsid w:val="00647D42"/>
    <w:rsid w:val="0065006F"/>
    <w:rsid w:val="006505AD"/>
    <w:rsid w:val="00650C74"/>
    <w:rsid w:val="00653DFB"/>
    <w:rsid w:val="00654334"/>
    <w:rsid w:val="00660D75"/>
    <w:rsid w:val="00660F16"/>
    <w:rsid w:val="00663B12"/>
    <w:rsid w:val="00663FA2"/>
    <w:rsid w:val="00666544"/>
    <w:rsid w:val="00666883"/>
    <w:rsid w:val="00667E1E"/>
    <w:rsid w:val="00670D45"/>
    <w:rsid w:val="00672DAE"/>
    <w:rsid w:val="0067326F"/>
    <w:rsid w:val="006745FE"/>
    <w:rsid w:val="006753D8"/>
    <w:rsid w:val="0067576F"/>
    <w:rsid w:val="00677D00"/>
    <w:rsid w:val="00684648"/>
    <w:rsid w:val="006846D7"/>
    <w:rsid w:val="00685629"/>
    <w:rsid w:val="00686130"/>
    <w:rsid w:val="006862DA"/>
    <w:rsid w:val="00690096"/>
    <w:rsid w:val="0069053C"/>
    <w:rsid w:val="0069074A"/>
    <w:rsid w:val="00692118"/>
    <w:rsid w:val="00693BB9"/>
    <w:rsid w:val="00696891"/>
    <w:rsid w:val="006971EE"/>
    <w:rsid w:val="00697FB5"/>
    <w:rsid w:val="006A2FFE"/>
    <w:rsid w:val="006A6316"/>
    <w:rsid w:val="006A76B9"/>
    <w:rsid w:val="006A7F7D"/>
    <w:rsid w:val="006B10C5"/>
    <w:rsid w:val="006B23DA"/>
    <w:rsid w:val="006B30DC"/>
    <w:rsid w:val="006B74C2"/>
    <w:rsid w:val="006B7B1E"/>
    <w:rsid w:val="006C039C"/>
    <w:rsid w:val="006C1920"/>
    <w:rsid w:val="006C1AD1"/>
    <w:rsid w:val="006C20EB"/>
    <w:rsid w:val="006C533B"/>
    <w:rsid w:val="006C53C2"/>
    <w:rsid w:val="006C5D47"/>
    <w:rsid w:val="006C6A95"/>
    <w:rsid w:val="006C6AD3"/>
    <w:rsid w:val="006C712E"/>
    <w:rsid w:val="006D0D7A"/>
    <w:rsid w:val="006D0F08"/>
    <w:rsid w:val="006D3902"/>
    <w:rsid w:val="006D3DAB"/>
    <w:rsid w:val="006D4B97"/>
    <w:rsid w:val="006D5EC2"/>
    <w:rsid w:val="006E1B5A"/>
    <w:rsid w:val="006E1C5D"/>
    <w:rsid w:val="006E21F4"/>
    <w:rsid w:val="006E27DE"/>
    <w:rsid w:val="006E28E5"/>
    <w:rsid w:val="006E2DAA"/>
    <w:rsid w:val="006E5529"/>
    <w:rsid w:val="006E594B"/>
    <w:rsid w:val="006E7645"/>
    <w:rsid w:val="006F17CE"/>
    <w:rsid w:val="006F1A7A"/>
    <w:rsid w:val="006F21E0"/>
    <w:rsid w:val="006F53F2"/>
    <w:rsid w:val="006F5806"/>
    <w:rsid w:val="006F583B"/>
    <w:rsid w:val="00704A41"/>
    <w:rsid w:val="007059AD"/>
    <w:rsid w:val="00705DA9"/>
    <w:rsid w:val="00705E69"/>
    <w:rsid w:val="00705EA9"/>
    <w:rsid w:val="00707F7B"/>
    <w:rsid w:val="00710251"/>
    <w:rsid w:val="00711531"/>
    <w:rsid w:val="007118F6"/>
    <w:rsid w:val="00711C3A"/>
    <w:rsid w:val="00713821"/>
    <w:rsid w:val="00713851"/>
    <w:rsid w:val="00714605"/>
    <w:rsid w:val="00715395"/>
    <w:rsid w:val="00716253"/>
    <w:rsid w:val="0072029B"/>
    <w:rsid w:val="00721356"/>
    <w:rsid w:val="00722174"/>
    <w:rsid w:val="00722A8C"/>
    <w:rsid w:val="00723046"/>
    <w:rsid w:val="007238EC"/>
    <w:rsid w:val="00724C77"/>
    <w:rsid w:val="0072518D"/>
    <w:rsid w:val="00725F34"/>
    <w:rsid w:val="00726C6A"/>
    <w:rsid w:val="00726D02"/>
    <w:rsid w:val="00726D14"/>
    <w:rsid w:val="00726F76"/>
    <w:rsid w:val="007311A4"/>
    <w:rsid w:val="00731262"/>
    <w:rsid w:val="00731E35"/>
    <w:rsid w:val="0073202C"/>
    <w:rsid w:val="00732A2A"/>
    <w:rsid w:val="00733270"/>
    <w:rsid w:val="007342AE"/>
    <w:rsid w:val="00734F7E"/>
    <w:rsid w:val="00740D6E"/>
    <w:rsid w:val="007424DC"/>
    <w:rsid w:val="007428C4"/>
    <w:rsid w:val="00743B87"/>
    <w:rsid w:val="00746AFE"/>
    <w:rsid w:val="00750FDB"/>
    <w:rsid w:val="007514AC"/>
    <w:rsid w:val="00751C93"/>
    <w:rsid w:val="00752633"/>
    <w:rsid w:val="00753047"/>
    <w:rsid w:val="00753272"/>
    <w:rsid w:val="00754468"/>
    <w:rsid w:val="0075633B"/>
    <w:rsid w:val="0075704D"/>
    <w:rsid w:val="007574AB"/>
    <w:rsid w:val="00760B67"/>
    <w:rsid w:val="007623EF"/>
    <w:rsid w:val="0076312C"/>
    <w:rsid w:val="00763C03"/>
    <w:rsid w:val="00763FD4"/>
    <w:rsid w:val="007640DA"/>
    <w:rsid w:val="00764814"/>
    <w:rsid w:val="00767189"/>
    <w:rsid w:val="0077104F"/>
    <w:rsid w:val="00771E4C"/>
    <w:rsid w:val="00772668"/>
    <w:rsid w:val="00774768"/>
    <w:rsid w:val="00774DBF"/>
    <w:rsid w:val="007769AF"/>
    <w:rsid w:val="00780BDC"/>
    <w:rsid w:val="00783E67"/>
    <w:rsid w:val="00785DE4"/>
    <w:rsid w:val="0078606F"/>
    <w:rsid w:val="00787FF2"/>
    <w:rsid w:val="00790A78"/>
    <w:rsid w:val="00791128"/>
    <w:rsid w:val="00792D15"/>
    <w:rsid w:val="0079681B"/>
    <w:rsid w:val="00797FAE"/>
    <w:rsid w:val="007A2EC4"/>
    <w:rsid w:val="007A5439"/>
    <w:rsid w:val="007B1D91"/>
    <w:rsid w:val="007C0C18"/>
    <w:rsid w:val="007C335B"/>
    <w:rsid w:val="007C5672"/>
    <w:rsid w:val="007C6DBB"/>
    <w:rsid w:val="007D02E9"/>
    <w:rsid w:val="007D0802"/>
    <w:rsid w:val="007D1CCD"/>
    <w:rsid w:val="007D1EC1"/>
    <w:rsid w:val="007D202A"/>
    <w:rsid w:val="007D3FDA"/>
    <w:rsid w:val="007D42BC"/>
    <w:rsid w:val="007D4623"/>
    <w:rsid w:val="007D6CD1"/>
    <w:rsid w:val="007D7886"/>
    <w:rsid w:val="007E0357"/>
    <w:rsid w:val="007E1266"/>
    <w:rsid w:val="007E3604"/>
    <w:rsid w:val="007E4B98"/>
    <w:rsid w:val="007E581F"/>
    <w:rsid w:val="007F1E3A"/>
    <w:rsid w:val="007F4198"/>
    <w:rsid w:val="007F548F"/>
    <w:rsid w:val="007F7DAF"/>
    <w:rsid w:val="0080139A"/>
    <w:rsid w:val="0080152D"/>
    <w:rsid w:val="00802A96"/>
    <w:rsid w:val="00803BCF"/>
    <w:rsid w:val="00805E56"/>
    <w:rsid w:val="008125AF"/>
    <w:rsid w:val="00812C66"/>
    <w:rsid w:val="00812E01"/>
    <w:rsid w:val="008135A2"/>
    <w:rsid w:val="00814961"/>
    <w:rsid w:val="00815C72"/>
    <w:rsid w:val="0081602B"/>
    <w:rsid w:val="008177B7"/>
    <w:rsid w:val="00817F2A"/>
    <w:rsid w:val="00820E09"/>
    <w:rsid w:val="008215F4"/>
    <w:rsid w:val="00821C9A"/>
    <w:rsid w:val="00824592"/>
    <w:rsid w:val="0082590A"/>
    <w:rsid w:val="00826CC1"/>
    <w:rsid w:val="00826D96"/>
    <w:rsid w:val="00830CFE"/>
    <w:rsid w:val="00831957"/>
    <w:rsid w:val="00834B99"/>
    <w:rsid w:val="00835BAD"/>
    <w:rsid w:val="008372B4"/>
    <w:rsid w:val="00837674"/>
    <w:rsid w:val="008400EF"/>
    <w:rsid w:val="00841074"/>
    <w:rsid w:val="008425F6"/>
    <w:rsid w:val="00842B19"/>
    <w:rsid w:val="00842D4C"/>
    <w:rsid w:val="00842DC6"/>
    <w:rsid w:val="008459AF"/>
    <w:rsid w:val="00845D62"/>
    <w:rsid w:val="008463D3"/>
    <w:rsid w:val="0084655C"/>
    <w:rsid w:val="0084662F"/>
    <w:rsid w:val="008466B0"/>
    <w:rsid w:val="00851165"/>
    <w:rsid w:val="00852079"/>
    <w:rsid w:val="00853114"/>
    <w:rsid w:val="008555C4"/>
    <w:rsid w:val="00855B19"/>
    <w:rsid w:val="00856307"/>
    <w:rsid w:val="008564C6"/>
    <w:rsid w:val="00856FA6"/>
    <w:rsid w:val="008601B9"/>
    <w:rsid w:val="00861CC0"/>
    <w:rsid w:val="00861E21"/>
    <w:rsid w:val="008624BD"/>
    <w:rsid w:val="00862D7C"/>
    <w:rsid w:val="00863B68"/>
    <w:rsid w:val="008655FE"/>
    <w:rsid w:val="00866B1B"/>
    <w:rsid w:val="008672F9"/>
    <w:rsid w:val="00867618"/>
    <w:rsid w:val="00867883"/>
    <w:rsid w:val="008716E0"/>
    <w:rsid w:val="00871ED9"/>
    <w:rsid w:val="00874249"/>
    <w:rsid w:val="00875C44"/>
    <w:rsid w:val="00877034"/>
    <w:rsid w:val="00877C55"/>
    <w:rsid w:val="00880847"/>
    <w:rsid w:val="0088102C"/>
    <w:rsid w:val="00881132"/>
    <w:rsid w:val="00882BD4"/>
    <w:rsid w:val="00884177"/>
    <w:rsid w:val="00885123"/>
    <w:rsid w:val="008909C5"/>
    <w:rsid w:val="00894998"/>
    <w:rsid w:val="008A068A"/>
    <w:rsid w:val="008A0F26"/>
    <w:rsid w:val="008A2A29"/>
    <w:rsid w:val="008A35DF"/>
    <w:rsid w:val="008A6701"/>
    <w:rsid w:val="008A7058"/>
    <w:rsid w:val="008B0690"/>
    <w:rsid w:val="008B0B0F"/>
    <w:rsid w:val="008B154F"/>
    <w:rsid w:val="008B16B7"/>
    <w:rsid w:val="008B20BE"/>
    <w:rsid w:val="008B22BE"/>
    <w:rsid w:val="008B37A3"/>
    <w:rsid w:val="008B48EE"/>
    <w:rsid w:val="008B7BF8"/>
    <w:rsid w:val="008C02FD"/>
    <w:rsid w:val="008C0775"/>
    <w:rsid w:val="008C095A"/>
    <w:rsid w:val="008C0F24"/>
    <w:rsid w:val="008C2873"/>
    <w:rsid w:val="008C2A46"/>
    <w:rsid w:val="008C5AA6"/>
    <w:rsid w:val="008C5D8C"/>
    <w:rsid w:val="008C6152"/>
    <w:rsid w:val="008C71D4"/>
    <w:rsid w:val="008D1404"/>
    <w:rsid w:val="008D198C"/>
    <w:rsid w:val="008D1D2E"/>
    <w:rsid w:val="008D2EA3"/>
    <w:rsid w:val="008D7754"/>
    <w:rsid w:val="008E182F"/>
    <w:rsid w:val="008E26D2"/>
    <w:rsid w:val="008E443E"/>
    <w:rsid w:val="008E5D44"/>
    <w:rsid w:val="008E6497"/>
    <w:rsid w:val="008E6F28"/>
    <w:rsid w:val="008E7579"/>
    <w:rsid w:val="008E7B3E"/>
    <w:rsid w:val="008F0516"/>
    <w:rsid w:val="008F1AD4"/>
    <w:rsid w:val="008F2247"/>
    <w:rsid w:val="008F2F05"/>
    <w:rsid w:val="008F5F9F"/>
    <w:rsid w:val="008F6AD2"/>
    <w:rsid w:val="00900326"/>
    <w:rsid w:val="0090085A"/>
    <w:rsid w:val="00901004"/>
    <w:rsid w:val="00903210"/>
    <w:rsid w:val="00904C3E"/>
    <w:rsid w:val="009067B0"/>
    <w:rsid w:val="00906AF8"/>
    <w:rsid w:val="00912B5E"/>
    <w:rsid w:val="00913FA0"/>
    <w:rsid w:val="0091448A"/>
    <w:rsid w:val="00916665"/>
    <w:rsid w:val="00916756"/>
    <w:rsid w:val="00916C90"/>
    <w:rsid w:val="00916DAF"/>
    <w:rsid w:val="00917070"/>
    <w:rsid w:val="009174E5"/>
    <w:rsid w:val="009175F3"/>
    <w:rsid w:val="00917D6B"/>
    <w:rsid w:val="009207F9"/>
    <w:rsid w:val="00920A48"/>
    <w:rsid w:val="009231E1"/>
    <w:rsid w:val="0092364A"/>
    <w:rsid w:val="00925056"/>
    <w:rsid w:val="00925F9C"/>
    <w:rsid w:val="009267C9"/>
    <w:rsid w:val="00927753"/>
    <w:rsid w:val="00930251"/>
    <w:rsid w:val="00932038"/>
    <w:rsid w:val="0093437D"/>
    <w:rsid w:val="00937DF3"/>
    <w:rsid w:val="00940441"/>
    <w:rsid w:val="0094095C"/>
    <w:rsid w:val="00941044"/>
    <w:rsid w:val="00942182"/>
    <w:rsid w:val="00943C5A"/>
    <w:rsid w:val="00944F5A"/>
    <w:rsid w:val="0094687B"/>
    <w:rsid w:val="00947150"/>
    <w:rsid w:val="00951B78"/>
    <w:rsid w:val="00952438"/>
    <w:rsid w:val="00952622"/>
    <w:rsid w:val="0095770A"/>
    <w:rsid w:val="00957E02"/>
    <w:rsid w:val="009609A2"/>
    <w:rsid w:val="00961B25"/>
    <w:rsid w:val="00961D86"/>
    <w:rsid w:val="009638D9"/>
    <w:rsid w:val="00965171"/>
    <w:rsid w:val="00972BD1"/>
    <w:rsid w:val="00973D58"/>
    <w:rsid w:val="00976017"/>
    <w:rsid w:val="00976AF8"/>
    <w:rsid w:val="009770DD"/>
    <w:rsid w:val="0097720C"/>
    <w:rsid w:val="00977978"/>
    <w:rsid w:val="009800C5"/>
    <w:rsid w:val="009813A3"/>
    <w:rsid w:val="00982253"/>
    <w:rsid w:val="009824C1"/>
    <w:rsid w:val="009838C9"/>
    <w:rsid w:val="00986C85"/>
    <w:rsid w:val="00990E7F"/>
    <w:rsid w:val="00993ACC"/>
    <w:rsid w:val="009956CB"/>
    <w:rsid w:val="00995E64"/>
    <w:rsid w:val="009A0280"/>
    <w:rsid w:val="009A5257"/>
    <w:rsid w:val="009A567D"/>
    <w:rsid w:val="009A5C4C"/>
    <w:rsid w:val="009A601A"/>
    <w:rsid w:val="009A6D22"/>
    <w:rsid w:val="009A713F"/>
    <w:rsid w:val="009B1311"/>
    <w:rsid w:val="009B1EB4"/>
    <w:rsid w:val="009B674D"/>
    <w:rsid w:val="009B675D"/>
    <w:rsid w:val="009B69B3"/>
    <w:rsid w:val="009C3F6B"/>
    <w:rsid w:val="009C60A6"/>
    <w:rsid w:val="009C640D"/>
    <w:rsid w:val="009C724F"/>
    <w:rsid w:val="009D32D7"/>
    <w:rsid w:val="009D39B9"/>
    <w:rsid w:val="009D3D7F"/>
    <w:rsid w:val="009D43A3"/>
    <w:rsid w:val="009D4F0D"/>
    <w:rsid w:val="009E259C"/>
    <w:rsid w:val="009E4600"/>
    <w:rsid w:val="009E4F6A"/>
    <w:rsid w:val="009F07C3"/>
    <w:rsid w:val="009F36F8"/>
    <w:rsid w:val="009F5BB1"/>
    <w:rsid w:val="009F68DC"/>
    <w:rsid w:val="009F6FF1"/>
    <w:rsid w:val="009F7481"/>
    <w:rsid w:val="00A04614"/>
    <w:rsid w:val="00A04C90"/>
    <w:rsid w:val="00A108F5"/>
    <w:rsid w:val="00A119B6"/>
    <w:rsid w:val="00A139AD"/>
    <w:rsid w:val="00A13C8D"/>
    <w:rsid w:val="00A15CCC"/>
    <w:rsid w:val="00A1626C"/>
    <w:rsid w:val="00A207A7"/>
    <w:rsid w:val="00A21146"/>
    <w:rsid w:val="00A21ADA"/>
    <w:rsid w:val="00A228E2"/>
    <w:rsid w:val="00A275F7"/>
    <w:rsid w:val="00A27E9E"/>
    <w:rsid w:val="00A30188"/>
    <w:rsid w:val="00A302A6"/>
    <w:rsid w:val="00A31345"/>
    <w:rsid w:val="00A326E5"/>
    <w:rsid w:val="00A34B33"/>
    <w:rsid w:val="00A35E5E"/>
    <w:rsid w:val="00A40493"/>
    <w:rsid w:val="00A409C1"/>
    <w:rsid w:val="00A41054"/>
    <w:rsid w:val="00A41BD8"/>
    <w:rsid w:val="00A42C78"/>
    <w:rsid w:val="00A438D8"/>
    <w:rsid w:val="00A4403B"/>
    <w:rsid w:val="00A448BF"/>
    <w:rsid w:val="00A44AA2"/>
    <w:rsid w:val="00A45180"/>
    <w:rsid w:val="00A47AAD"/>
    <w:rsid w:val="00A515E6"/>
    <w:rsid w:val="00A52450"/>
    <w:rsid w:val="00A5338C"/>
    <w:rsid w:val="00A535E7"/>
    <w:rsid w:val="00A54881"/>
    <w:rsid w:val="00A56869"/>
    <w:rsid w:val="00A62838"/>
    <w:rsid w:val="00A62AE9"/>
    <w:rsid w:val="00A62C86"/>
    <w:rsid w:val="00A638C8"/>
    <w:rsid w:val="00A65BC1"/>
    <w:rsid w:val="00A65E05"/>
    <w:rsid w:val="00A66C96"/>
    <w:rsid w:val="00A678F7"/>
    <w:rsid w:val="00A67CB2"/>
    <w:rsid w:val="00A70239"/>
    <w:rsid w:val="00A70F7B"/>
    <w:rsid w:val="00A71811"/>
    <w:rsid w:val="00A719CC"/>
    <w:rsid w:val="00A72E7B"/>
    <w:rsid w:val="00A739E9"/>
    <w:rsid w:val="00A74410"/>
    <w:rsid w:val="00A74700"/>
    <w:rsid w:val="00A77257"/>
    <w:rsid w:val="00A77C2F"/>
    <w:rsid w:val="00A80402"/>
    <w:rsid w:val="00A82754"/>
    <w:rsid w:val="00A83394"/>
    <w:rsid w:val="00A840B8"/>
    <w:rsid w:val="00A84C64"/>
    <w:rsid w:val="00A85146"/>
    <w:rsid w:val="00A851D3"/>
    <w:rsid w:val="00A9090E"/>
    <w:rsid w:val="00A91A19"/>
    <w:rsid w:val="00A92A5D"/>
    <w:rsid w:val="00A930CD"/>
    <w:rsid w:val="00A93957"/>
    <w:rsid w:val="00A94A82"/>
    <w:rsid w:val="00A950A9"/>
    <w:rsid w:val="00A955A8"/>
    <w:rsid w:val="00A958AA"/>
    <w:rsid w:val="00A97119"/>
    <w:rsid w:val="00A97F07"/>
    <w:rsid w:val="00AA235D"/>
    <w:rsid w:val="00AA3087"/>
    <w:rsid w:val="00AA36C6"/>
    <w:rsid w:val="00AA58FB"/>
    <w:rsid w:val="00AA5E99"/>
    <w:rsid w:val="00AA639E"/>
    <w:rsid w:val="00AB080F"/>
    <w:rsid w:val="00AB13C7"/>
    <w:rsid w:val="00AB4129"/>
    <w:rsid w:val="00AB5788"/>
    <w:rsid w:val="00AB5F17"/>
    <w:rsid w:val="00AB619B"/>
    <w:rsid w:val="00AB699B"/>
    <w:rsid w:val="00AB6A4B"/>
    <w:rsid w:val="00AC1EBB"/>
    <w:rsid w:val="00AC26F5"/>
    <w:rsid w:val="00AC6280"/>
    <w:rsid w:val="00AC6377"/>
    <w:rsid w:val="00AC715D"/>
    <w:rsid w:val="00AD0405"/>
    <w:rsid w:val="00AD15C2"/>
    <w:rsid w:val="00AD1C4A"/>
    <w:rsid w:val="00AD406D"/>
    <w:rsid w:val="00AD492E"/>
    <w:rsid w:val="00AD4A6F"/>
    <w:rsid w:val="00AD5297"/>
    <w:rsid w:val="00AD6894"/>
    <w:rsid w:val="00AD7626"/>
    <w:rsid w:val="00AE01B1"/>
    <w:rsid w:val="00AE024F"/>
    <w:rsid w:val="00AE1935"/>
    <w:rsid w:val="00AE1C5D"/>
    <w:rsid w:val="00AE4372"/>
    <w:rsid w:val="00AE6395"/>
    <w:rsid w:val="00AF32EE"/>
    <w:rsid w:val="00AF45FB"/>
    <w:rsid w:val="00AF46F0"/>
    <w:rsid w:val="00AF5087"/>
    <w:rsid w:val="00AF6312"/>
    <w:rsid w:val="00AF7420"/>
    <w:rsid w:val="00B01C84"/>
    <w:rsid w:val="00B0228C"/>
    <w:rsid w:val="00B0285A"/>
    <w:rsid w:val="00B0471E"/>
    <w:rsid w:val="00B05F5F"/>
    <w:rsid w:val="00B10AF1"/>
    <w:rsid w:val="00B11BD3"/>
    <w:rsid w:val="00B14D89"/>
    <w:rsid w:val="00B161D8"/>
    <w:rsid w:val="00B16E5C"/>
    <w:rsid w:val="00B21202"/>
    <w:rsid w:val="00B21A62"/>
    <w:rsid w:val="00B22D91"/>
    <w:rsid w:val="00B25128"/>
    <w:rsid w:val="00B26E43"/>
    <w:rsid w:val="00B270C0"/>
    <w:rsid w:val="00B275B1"/>
    <w:rsid w:val="00B311CA"/>
    <w:rsid w:val="00B31FC6"/>
    <w:rsid w:val="00B345C2"/>
    <w:rsid w:val="00B34870"/>
    <w:rsid w:val="00B35338"/>
    <w:rsid w:val="00B367F8"/>
    <w:rsid w:val="00B37BB0"/>
    <w:rsid w:val="00B40E5D"/>
    <w:rsid w:val="00B4258F"/>
    <w:rsid w:val="00B42E9C"/>
    <w:rsid w:val="00B43152"/>
    <w:rsid w:val="00B4395B"/>
    <w:rsid w:val="00B448FA"/>
    <w:rsid w:val="00B47FC1"/>
    <w:rsid w:val="00B517FD"/>
    <w:rsid w:val="00B518C9"/>
    <w:rsid w:val="00B57657"/>
    <w:rsid w:val="00B6078C"/>
    <w:rsid w:val="00B6282B"/>
    <w:rsid w:val="00B6575E"/>
    <w:rsid w:val="00B664E2"/>
    <w:rsid w:val="00B679C7"/>
    <w:rsid w:val="00B7036E"/>
    <w:rsid w:val="00B7079F"/>
    <w:rsid w:val="00B71A38"/>
    <w:rsid w:val="00B74388"/>
    <w:rsid w:val="00B76697"/>
    <w:rsid w:val="00B76D0E"/>
    <w:rsid w:val="00B76F67"/>
    <w:rsid w:val="00B8318B"/>
    <w:rsid w:val="00B84948"/>
    <w:rsid w:val="00B84DBB"/>
    <w:rsid w:val="00B8684D"/>
    <w:rsid w:val="00B907CE"/>
    <w:rsid w:val="00B93A91"/>
    <w:rsid w:val="00B97E2E"/>
    <w:rsid w:val="00BA08E9"/>
    <w:rsid w:val="00BA0B4C"/>
    <w:rsid w:val="00BA1AFE"/>
    <w:rsid w:val="00BA3C98"/>
    <w:rsid w:val="00BA4B11"/>
    <w:rsid w:val="00BA51ED"/>
    <w:rsid w:val="00BA5318"/>
    <w:rsid w:val="00BA5A4B"/>
    <w:rsid w:val="00BA5E52"/>
    <w:rsid w:val="00BA733E"/>
    <w:rsid w:val="00BA7353"/>
    <w:rsid w:val="00BA7CF8"/>
    <w:rsid w:val="00BB1762"/>
    <w:rsid w:val="00BB435D"/>
    <w:rsid w:val="00BC0049"/>
    <w:rsid w:val="00BC02FC"/>
    <w:rsid w:val="00BC192A"/>
    <w:rsid w:val="00BC1B38"/>
    <w:rsid w:val="00BC2F10"/>
    <w:rsid w:val="00BC2F5F"/>
    <w:rsid w:val="00BC6A88"/>
    <w:rsid w:val="00BC7394"/>
    <w:rsid w:val="00BD0690"/>
    <w:rsid w:val="00BD1EBB"/>
    <w:rsid w:val="00BD31C0"/>
    <w:rsid w:val="00BD4CD8"/>
    <w:rsid w:val="00BD4E91"/>
    <w:rsid w:val="00BD57D9"/>
    <w:rsid w:val="00BD65E3"/>
    <w:rsid w:val="00BD6C49"/>
    <w:rsid w:val="00BD7F1D"/>
    <w:rsid w:val="00BE02E2"/>
    <w:rsid w:val="00BE1678"/>
    <w:rsid w:val="00BE17F6"/>
    <w:rsid w:val="00BE1C3C"/>
    <w:rsid w:val="00BE2C38"/>
    <w:rsid w:val="00BE2E39"/>
    <w:rsid w:val="00BE6171"/>
    <w:rsid w:val="00BE668D"/>
    <w:rsid w:val="00BE67C9"/>
    <w:rsid w:val="00BE7087"/>
    <w:rsid w:val="00BF2CD9"/>
    <w:rsid w:val="00BF6295"/>
    <w:rsid w:val="00BF63DA"/>
    <w:rsid w:val="00BF6B97"/>
    <w:rsid w:val="00C0061F"/>
    <w:rsid w:val="00C01351"/>
    <w:rsid w:val="00C02B68"/>
    <w:rsid w:val="00C035ED"/>
    <w:rsid w:val="00C05C22"/>
    <w:rsid w:val="00C05E58"/>
    <w:rsid w:val="00C0672D"/>
    <w:rsid w:val="00C075FD"/>
    <w:rsid w:val="00C1142C"/>
    <w:rsid w:val="00C11F74"/>
    <w:rsid w:val="00C12527"/>
    <w:rsid w:val="00C16146"/>
    <w:rsid w:val="00C22618"/>
    <w:rsid w:val="00C22C64"/>
    <w:rsid w:val="00C31988"/>
    <w:rsid w:val="00C321CD"/>
    <w:rsid w:val="00C32569"/>
    <w:rsid w:val="00C32922"/>
    <w:rsid w:val="00C3418D"/>
    <w:rsid w:val="00C359F4"/>
    <w:rsid w:val="00C36B26"/>
    <w:rsid w:val="00C4274B"/>
    <w:rsid w:val="00C45090"/>
    <w:rsid w:val="00C45301"/>
    <w:rsid w:val="00C45302"/>
    <w:rsid w:val="00C45AE0"/>
    <w:rsid w:val="00C46598"/>
    <w:rsid w:val="00C46A16"/>
    <w:rsid w:val="00C537BF"/>
    <w:rsid w:val="00C53B6D"/>
    <w:rsid w:val="00C540D0"/>
    <w:rsid w:val="00C54A04"/>
    <w:rsid w:val="00C565BA"/>
    <w:rsid w:val="00C57324"/>
    <w:rsid w:val="00C57DEF"/>
    <w:rsid w:val="00C60AC9"/>
    <w:rsid w:val="00C60E01"/>
    <w:rsid w:val="00C610E2"/>
    <w:rsid w:val="00C65F5E"/>
    <w:rsid w:val="00C70719"/>
    <w:rsid w:val="00C70CCA"/>
    <w:rsid w:val="00C7145D"/>
    <w:rsid w:val="00C720B6"/>
    <w:rsid w:val="00C731BA"/>
    <w:rsid w:val="00C74245"/>
    <w:rsid w:val="00C748C9"/>
    <w:rsid w:val="00C768CE"/>
    <w:rsid w:val="00C7791B"/>
    <w:rsid w:val="00C83D7A"/>
    <w:rsid w:val="00C84504"/>
    <w:rsid w:val="00C84943"/>
    <w:rsid w:val="00C85E57"/>
    <w:rsid w:val="00C86A08"/>
    <w:rsid w:val="00C871E7"/>
    <w:rsid w:val="00C900A0"/>
    <w:rsid w:val="00C90161"/>
    <w:rsid w:val="00C9069A"/>
    <w:rsid w:val="00C90A24"/>
    <w:rsid w:val="00C90D50"/>
    <w:rsid w:val="00C91741"/>
    <w:rsid w:val="00C91E6D"/>
    <w:rsid w:val="00C93AEE"/>
    <w:rsid w:val="00C943B8"/>
    <w:rsid w:val="00C961D9"/>
    <w:rsid w:val="00C97147"/>
    <w:rsid w:val="00CA302A"/>
    <w:rsid w:val="00CA3E73"/>
    <w:rsid w:val="00CA7FF3"/>
    <w:rsid w:val="00CB3209"/>
    <w:rsid w:val="00CB3385"/>
    <w:rsid w:val="00CB38FA"/>
    <w:rsid w:val="00CB3AE4"/>
    <w:rsid w:val="00CB3C59"/>
    <w:rsid w:val="00CB424F"/>
    <w:rsid w:val="00CB55FE"/>
    <w:rsid w:val="00CB7400"/>
    <w:rsid w:val="00CB75AF"/>
    <w:rsid w:val="00CB7E84"/>
    <w:rsid w:val="00CC0328"/>
    <w:rsid w:val="00CC09F0"/>
    <w:rsid w:val="00CC2735"/>
    <w:rsid w:val="00CC37FB"/>
    <w:rsid w:val="00CC578A"/>
    <w:rsid w:val="00CC6E97"/>
    <w:rsid w:val="00CC702C"/>
    <w:rsid w:val="00CC7355"/>
    <w:rsid w:val="00CC7410"/>
    <w:rsid w:val="00CD2439"/>
    <w:rsid w:val="00CD2CB4"/>
    <w:rsid w:val="00CD3C56"/>
    <w:rsid w:val="00CD3D29"/>
    <w:rsid w:val="00CD67DF"/>
    <w:rsid w:val="00CD6F86"/>
    <w:rsid w:val="00CE15F6"/>
    <w:rsid w:val="00CE16A9"/>
    <w:rsid w:val="00CE2192"/>
    <w:rsid w:val="00CE44BD"/>
    <w:rsid w:val="00CE4A97"/>
    <w:rsid w:val="00CE55EE"/>
    <w:rsid w:val="00CE66B9"/>
    <w:rsid w:val="00CE78EB"/>
    <w:rsid w:val="00CF2907"/>
    <w:rsid w:val="00CF296A"/>
    <w:rsid w:val="00CF5116"/>
    <w:rsid w:val="00CF567E"/>
    <w:rsid w:val="00CF5946"/>
    <w:rsid w:val="00CF6042"/>
    <w:rsid w:val="00CF68E0"/>
    <w:rsid w:val="00D0065E"/>
    <w:rsid w:val="00D02285"/>
    <w:rsid w:val="00D02A2F"/>
    <w:rsid w:val="00D047CE"/>
    <w:rsid w:val="00D07F40"/>
    <w:rsid w:val="00D11E82"/>
    <w:rsid w:val="00D136CC"/>
    <w:rsid w:val="00D15CF0"/>
    <w:rsid w:val="00D15EF2"/>
    <w:rsid w:val="00D15F84"/>
    <w:rsid w:val="00D160FE"/>
    <w:rsid w:val="00D165D7"/>
    <w:rsid w:val="00D16E9B"/>
    <w:rsid w:val="00D179A4"/>
    <w:rsid w:val="00D17F33"/>
    <w:rsid w:val="00D201BB"/>
    <w:rsid w:val="00D21BBB"/>
    <w:rsid w:val="00D2360A"/>
    <w:rsid w:val="00D266AB"/>
    <w:rsid w:val="00D26E82"/>
    <w:rsid w:val="00D27FBA"/>
    <w:rsid w:val="00D311EB"/>
    <w:rsid w:val="00D31680"/>
    <w:rsid w:val="00D3190E"/>
    <w:rsid w:val="00D35118"/>
    <w:rsid w:val="00D3785D"/>
    <w:rsid w:val="00D37A7A"/>
    <w:rsid w:val="00D40113"/>
    <w:rsid w:val="00D426BD"/>
    <w:rsid w:val="00D42AE4"/>
    <w:rsid w:val="00D44C96"/>
    <w:rsid w:val="00D472D7"/>
    <w:rsid w:val="00D50D0C"/>
    <w:rsid w:val="00D549D4"/>
    <w:rsid w:val="00D5554B"/>
    <w:rsid w:val="00D55E91"/>
    <w:rsid w:val="00D62BFE"/>
    <w:rsid w:val="00D6724A"/>
    <w:rsid w:val="00D67775"/>
    <w:rsid w:val="00D732E9"/>
    <w:rsid w:val="00D73A2C"/>
    <w:rsid w:val="00D73F15"/>
    <w:rsid w:val="00D75409"/>
    <w:rsid w:val="00D75DF3"/>
    <w:rsid w:val="00D76E54"/>
    <w:rsid w:val="00D76F4C"/>
    <w:rsid w:val="00D806CD"/>
    <w:rsid w:val="00D80D2C"/>
    <w:rsid w:val="00D811B8"/>
    <w:rsid w:val="00D8363C"/>
    <w:rsid w:val="00D83905"/>
    <w:rsid w:val="00D843D6"/>
    <w:rsid w:val="00D87B25"/>
    <w:rsid w:val="00D90BE9"/>
    <w:rsid w:val="00D928B2"/>
    <w:rsid w:val="00D93998"/>
    <w:rsid w:val="00D95EBD"/>
    <w:rsid w:val="00D97898"/>
    <w:rsid w:val="00D97F16"/>
    <w:rsid w:val="00DA00D2"/>
    <w:rsid w:val="00DA2450"/>
    <w:rsid w:val="00DA43A6"/>
    <w:rsid w:val="00DA5C85"/>
    <w:rsid w:val="00DA64D0"/>
    <w:rsid w:val="00DB0604"/>
    <w:rsid w:val="00DB111F"/>
    <w:rsid w:val="00DB24A0"/>
    <w:rsid w:val="00DB418C"/>
    <w:rsid w:val="00DB48AD"/>
    <w:rsid w:val="00DB5D5E"/>
    <w:rsid w:val="00DB7433"/>
    <w:rsid w:val="00DB7C61"/>
    <w:rsid w:val="00DC1078"/>
    <w:rsid w:val="00DC175B"/>
    <w:rsid w:val="00DC2015"/>
    <w:rsid w:val="00DC406A"/>
    <w:rsid w:val="00DC41DC"/>
    <w:rsid w:val="00DC531A"/>
    <w:rsid w:val="00DC7898"/>
    <w:rsid w:val="00DC7BFD"/>
    <w:rsid w:val="00DD1878"/>
    <w:rsid w:val="00DD2379"/>
    <w:rsid w:val="00DD2FA4"/>
    <w:rsid w:val="00DD41B6"/>
    <w:rsid w:val="00DD438B"/>
    <w:rsid w:val="00DD661F"/>
    <w:rsid w:val="00DE094B"/>
    <w:rsid w:val="00DE0A75"/>
    <w:rsid w:val="00DE32D6"/>
    <w:rsid w:val="00DE3F77"/>
    <w:rsid w:val="00DE602D"/>
    <w:rsid w:val="00DE6954"/>
    <w:rsid w:val="00DE6B9B"/>
    <w:rsid w:val="00DE773A"/>
    <w:rsid w:val="00DF211C"/>
    <w:rsid w:val="00DF24AA"/>
    <w:rsid w:val="00DF3A17"/>
    <w:rsid w:val="00DF4728"/>
    <w:rsid w:val="00DF5139"/>
    <w:rsid w:val="00DF5E0F"/>
    <w:rsid w:val="00DF7B50"/>
    <w:rsid w:val="00E008C9"/>
    <w:rsid w:val="00E013CF"/>
    <w:rsid w:val="00E01CFD"/>
    <w:rsid w:val="00E02313"/>
    <w:rsid w:val="00E04ADE"/>
    <w:rsid w:val="00E07194"/>
    <w:rsid w:val="00E10A4C"/>
    <w:rsid w:val="00E11319"/>
    <w:rsid w:val="00E1247E"/>
    <w:rsid w:val="00E13691"/>
    <w:rsid w:val="00E16B1B"/>
    <w:rsid w:val="00E178D8"/>
    <w:rsid w:val="00E20168"/>
    <w:rsid w:val="00E20EF6"/>
    <w:rsid w:val="00E22ECF"/>
    <w:rsid w:val="00E23324"/>
    <w:rsid w:val="00E274AD"/>
    <w:rsid w:val="00E311D2"/>
    <w:rsid w:val="00E3123B"/>
    <w:rsid w:val="00E31A07"/>
    <w:rsid w:val="00E34228"/>
    <w:rsid w:val="00E40492"/>
    <w:rsid w:val="00E409DA"/>
    <w:rsid w:val="00E40F5B"/>
    <w:rsid w:val="00E4150D"/>
    <w:rsid w:val="00E41EE5"/>
    <w:rsid w:val="00E4379F"/>
    <w:rsid w:val="00E439C2"/>
    <w:rsid w:val="00E43B12"/>
    <w:rsid w:val="00E4436E"/>
    <w:rsid w:val="00E47133"/>
    <w:rsid w:val="00E477E8"/>
    <w:rsid w:val="00E50731"/>
    <w:rsid w:val="00E50C89"/>
    <w:rsid w:val="00E51064"/>
    <w:rsid w:val="00E5155E"/>
    <w:rsid w:val="00E522C3"/>
    <w:rsid w:val="00E52C05"/>
    <w:rsid w:val="00E53A72"/>
    <w:rsid w:val="00E53A9E"/>
    <w:rsid w:val="00E550DE"/>
    <w:rsid w:val="00E55288"/>
    <w:rsid w:val="00E552AA"/>
    <w:rsid w:val="00E55B06"/>
    <w:rsid w:val="00E57CF5"/>
    <w:rsid w:val="00E62F62"/>
    <w:rsid w:val="00E636C3"/>
    <w:rsid w:val="00E64215"/>
    <w:rsid w:val="00E6481C"/>
    <w:rsid w:val="00E65629"/>
    <w:rsid w:val="00E66E0B"/>
    <w:rsid w:val="00E6788F"/>
    <w:rsid w:val="00E70159"/>
    <w:rsid w:val="00E71990"/>
    <w:rsid w:val="00E71D27"/>
    <w:rsid w:val="00E71DE9"/>
    <w:rsid w:val="00E734F1"/>
    <w:rsid w:val="00E73F02"/>
    <w:rsid w:val="00E73F84"/>
    <w:rsid w:val="00E75BDF"/>
    <w:rsid w:val="00E765B1"/>
    <w:rsid w:val="00E7721B"/>
    <w:rsid w:val="00E77BD8"/>
    <w:rsid w:val="00E822E5"/>
    <w:rsid w:val="00E834F2"/>
    <w:rsid w:val="00E83B5C"/>
    <w:rsid w:val="00E86F9C"/>
    <w:rsid w:val="00E915AA"/>
    <w:rsid w:val="00E92C39"/>
    <w:rsid w:val="00E94398"/>
    <w:rsid w:val="00E94D43"/>
    <w:rsid w:val="00E95949"/>
    <w:rsid w:val="00E9652A"/>
    <w:rsid w:val="00E966CD"/>
    <w:rsid w:val="00E96D36"/>
    <w:rsid w:val="00EA05CD"/>
    <w:rsid w:val="00EA3534"/>
    <w:rsid w:val="00EA47D3"/>
    <w:rsid w:val="00EA52B2"/>
    <w:rsid w:val="00EA74A2"/>
    <w:rsid w:val="00EB0056"/>
    <w:rsid w:val="00EB1556"/>
    <w:rsid w:val="00EB34EA"/>
    <w:rsid w:val="00EB4CC6"/>
    <w:rsid w:val="00EB5582"/>
    <w:rsid w:val="00EB7529"/>
    <w:rsid w:val="00EB7A11"/>
    <w:rsid w:val="00EC10EE"/>
    <w:rsid w:val="00EC1AA6"/>
    <w:rsid w:val="00EC1EA7"/>
    <w:rsid w:val="00EC30EB"/>
    <w:rsid w:val="00EC30F9"/>
    <w:rsid w:val="00EC598A"/>
    <w:rsid w:val="00EC7435"/>
    <w:rsid w:val="00ED0268"/>
    <w:rsid w:val="00ED1259"/>
    <w:rsid w:val="00ED1D05"/>
    <w:rsid w:val="00ED4113"/>
    <w:rsid w:val="00ED5254"/>
    <w:rsid w:val="00ED7FD5"/>
    <w:rsid w:val="00EE2F3E"/>
    <w:rsid w:val="00EE3741"/>
    <w:rsid w:val="00EE3AF5"/>
    <w:rsid w:val="00EE7510"/>
    <w:rsid w:val="00EF04DF"/>
    <w:rsid w:val="00EF1A93"/>
    <w:rsid w:val="00EF1E59"/>
    <w:rsid w:val="00EF3618"/>
    <w:rsid w:val="00EF4EC3"/>
    <w:rsid w:val="00EF5B41"/>
    <w:rsid w:val="00EF7E30"/>
    <w:rsid w:val="00F00AA3"/>
    <w:rsid w:val="00F07681"/>
    <w:rsid w:val="00F11312"/>
    <w:rsid w:val="00F11745"/>
    <w:rsid w:val="00F119BA"/>
    <w:rsid w:val="00F13B5B"/>
    <w:rsid w:val="00F140DE"/>
    <w:rsid w:val="00F1530F"/>
    <w:rsid w:val="00F16719"/>
    <w:rsid w:val="00F16D06"/>
    <w:rsid w:val="00F207E5"/>
    <w:rsid w:val="00F20838"/>
    <w:rsid w:val="00F21BC5"/>
    <w:rsid w:val="00F21DC9"/>
    <w:rsid w:val="00F21F01"/>
    <w:rsid w:val="00F24A49"/>
    <w:rsid w:val="00F269D4"/>
    <w:rsid w:val="00F30179"/>
    <w:rsid w:val="00F308F2"/>
    <w:rsid w:val="00F314BE"/>
    <w:rsid w:val="00F31673"/>
    <w:rsid w:val="00F3445F"/>
    <w:rsid w:val="00F345F3"/>
    <w:rsid w:val="00F34E67"/>
    <w:rsid w:val="00F352BE"/>
    <w:rsid w:val="00F3546B"/>
    <w:rsid w:val="00F4096E"/>
    <w:rsid w:val="00F417E1"/>
    <w:rsid w:val="00F421C1"/>
    <w:rsid w:val="00F4286C"/>
    <w:rsid w:val="00F47498"/>
    <w:rsid w:val="00F509B0"/>
    <w:rsid w:val="00F511A7"/>
    <w:rsid w:val="00F5241B"/>
    <w:rsid w:val="00F524C8"/>
    <w:rsid w:val="00F541D1"/>
    <w:rsid w:val="00F546E2"/>
    <w:rsid w:val="00F5478E"/>
    <w:rsid w:val="00F548B2"/>
    <w:rsid w:val="00F55750"/>
    <w:rsid w:val="00F56304"/>
    <w:rsid w:val="00F609E9"/>
    <w:rsid w:val="00F6132C"/>
    <w:rsid w:val="00F6260C"/>
    <w:rsid w:val="00F632FF"/>
    <w:rsid w:val="00F648A1"/>
    <w:rsid w:val="00F6666D"/>
    <w:rsid w:val="00F70A04"/>
    <w:rsid w:val="00F70CCB"/>
    <w:rsid w:val="00F72B23"/>
    <w:rsid w:val="00F732FF"/>
    <w:rsid w:val="00F7413C"/>
    <w:rsid w:val="00F750E7"/>
    <w:rsid w:val="00F75471"/>
    <w:rsid w:val="00F7583D"/>
    <w:rsid w:val="00F759D4"/>
    <w:rsid w:val="00F775C4"/>
    <w:rsid w:val="00F80E83"/>
    <w:rsid w:val="00F85569"/>
    <w:rsid w:val="00F86277"/>
    <w:rsid w:val="00F86549"/>
    <w:rsid w:val="00F8689A"/>
    <w:rsid w:val="00F90E04"/>
    <w:rsid w:val="00F91666"/>
    <w:rsid w:val="00F92106"/>
    <w:rsid w:val="00F93481"/>
    <w:rsid w:val="00F95396"/>
    <w:rsid w:val="00F95C4C"/>
    <w:rsid w:val="00FA1F8C"/>
    <w:rsid w:val="00FA253D"/>
    <w:rsid w:val="00FA34CE"/>
    <w:rsid w:val="00FA5A69"/>
    <w:rsid w:val="00FA65A4"/>
    <w:rsid w:val="00FB08DC"/>
    <w:rsid w:val="00FB2DDB"/>
    <w:rsid w:val="00FB3CE3"/>
    <w:rsid w:val="00FB41AB"/>
    <w:rsid w:val="00FB48C0"/>
    <w:rsid w:val="00FB4FDD"/>
    <w:rsid w:val="00FB7DAD"/>
    <w:rsid w:val="00FC0CA8"/>
    <w:rsid w:val="00FC0DE2"/>
    <w:rsid w:val="00FC0E8B"/>
    <w:rsid w:val="00FC1771"/>
    <w:rsid w:val="00FC3281"/>
    <w:rsid w:val="00FC3345"/>
    <w:rsid w:val="00FC3BFE"/>
    <w:rsid w:val="00FC3F32"/>
    <w:rsid w:val="00FC7261"/>
    <w:rsid w:val="00FD31E7"/>
    <w:rsid w:val="00FD3310"/>
    <w:rsid w:val="00FD42C3"/>
    <w:rsid w:val="00FE0B7E"/>
    <w:rsid w:val="00FE61B7"/>
    <w:rsid w:val="00FE6866"/>
    <w:rsid w:val="00FE7582"/>
    <w:rsid w:val="00FF1863"/>
    <w:rsid w:val="00FF2174"/>
    <w:rsid w:val="00FF5FC0"/>
    <w:rsid w:val="00FF61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47014"/>
  <w15:docId w15:val="{1A1A01FE-5D84-49E3-8786-10B235340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rFonts w:ascii="Times New Roman" w:eastAsia="Times New Roman" w:hAnsi="Times New Roman"/>
      <w:color w:val="000000"/>
      <w:sz w:val="24"/>
      <w:lang w:eastAsia="de-DE"/>
    </w:rPr>
  </w:style>
  <w:style w:type="paragraph" w:styleId="Heading1">
    <w:name w:val="heading 1"/>
    <w:basedOn w:val="Normal"/>
    <w:next w:val="Normal"/>
    <w:link w:val="Heading1Char"/>
    <w:uiPriority w:val="9"/>
    <w:qFormat/>
    <w:rsid w:val="0083195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SPWT11articletype">
    <w:name w:val="SSPWT1.1_article_type"/>
    <w:basedOn w:val="SSPWT31text"/>
    <w:next w:val="SSPWT12title"/>
    <w:link w:val="SSPWT11articletype0"/>
    <w:qFormat/>
    <w:pPr>
      <w:spacing w:before="240" w:line="240" w:lineRule="auto"/>
      <w:ind w:firstLine="0"/>
      <w:jc w:val="left"/>
    </w:pPr>
    <w:rPr>
      <w:i/>
    </w:rPr>
  </w:style>
  <w:style w:type="paragraph" w:customStyle="1" w:styleId="SSPWT12title">
    <w:name w:val="SSPWT1.2_title"/>
    <w:next w:val="SSPWT13authornames"/>
    <w:link w:val="SSPWT12title0"/>
    <w:qFormat/>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SSPWT13authornames">
    <w:name w:val="SSPWT_1.3_authornames"/>
    <w:basedOn w:val="SSPWT31text"/>
    <w:next w:val="SSPWT14history"/>
    <w:link w:val="SSPWT13authornames0"/>
    <w:pPr>
      <w:spacing w:after="120"/>
      <w:ind w:firstLine="0"/>
      <w:jc w:val="left"/>
    </w:pPr>
    <w:rPr>
      <w:b/>
      <w:snapToGrid/>
    </w:rPr>
  </w:style>
  <w:style w:type="paragraph" w:customStyle="1" w:styleId="SSPWT14history">
    <w:name w:val="SSPWT_1.4_history"/>
    <w:basedOn w:val="Acknowledgments"/>
    <w:next w:val="Normal"/>
    <w:link w:val="SSPWT14history0"/>
    <w:pPr>
      <w:ind w:left="113"/>
      <w:jc w:val="left"/>
    </w:pPr>
    <w:rPr>
      <w:snapToGrid/>
    </w:rPr>
  </w:style>
  <w:style w:type="paragraph" w:customStyle="1" w:styleId="SSPWT16affiliation">
    <w:name w:val="SSPWT_1.6_affiliation"/>
    <w:basedOn w:val="Acknowledgments"/>
    <w:link w:val="SSPWT16affiliation0"/>
    <w:pPr>
      <w:spacing w:before="0"/>
      <w:ind w:left="311" w:hanging="198"/>
      <w:jc w:val="left"/>
    </w:pPr>
    <w:rPr>
      <w:snapToGrid/>
      <w:szCs w:val="18"/>
    </w:rPr>
  </w:style>
  <w:style w:type="paragraph" w:customStyle="1" w:styleId="SSPWT17abstract">
    <w:name w:val="SSPWT_1.7_abstract"/>
    <w:basedOn w:val="SSPWT31text"/>
    <w:next w:val="SSPWT18keywords"/>
    <w:link w:val="SSPWT17abstract0"/>
    <w:qFormat/>
    <w:pPr>
      <w:spacing w:before="240"/>
      <w:ind w:left="113" w:firstLine="0"/>
    </w:pPr>
    <w:rPr>
      <w:snapToGrid/>
    </w:rPr>
  </w:style>
  <w:style w:type="paragraph" w:customStyle="1" w:styleId="SSPWT18keywords">
    <w:name w:val="SSPWT_1.8_keywords"/>
    <w:basedOn w:val="SSPWT31text"/>
    <w:next w:val="Normal"/>
    <w:qFormat/>
    <w:pPr>
      <w:spacing w:before="240"/>
      <w:ind w:left="113" w:firstLine="0"/>
    </w:pPr>
  </w:style>
  <w:style w:type="paragraph" w:customStyle="1" w:styleId="SSPWT19line">
    <w:name w:val="SSPWT_1.9_line"/>
    <w:basedOn w:val="SSPWT31text"/>
    <w:link w:val="SSPWT19line0"/>
    <w:qFormat/>
    <w:pPr>
      <w:pBdr>
        <w:bottom w:val="single" w:sz="6" w:space="1" w:color="auto"/>
      </w:pBdr>
      <w:ind w:firstLine="0"/>
    </w:pPr>
    <w:rPr>
      <w:snapToGrid/>
      <w:szCs w:val="24"/>
    </w:rPr>
  </w:style>
  <w:style w:type="table" w:customStyle="1" w:styleId="Mdeck5tablebodythreelines">
    <w:name w:val="M_deck_5_table_body_three_lines"/>
    <w:basedOn w:val="TableNormal"/>
    <w:uiPriority w:val="9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Autospacing="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Pr>
      <w:rFonts w:ascii="Times New Roman" w:eastAsia="Times New Roman" w:hAnsi="Times New Roman" w:cs="Times New Roman"/>
      <w:color w:val="000000"/>
      <w:kern w:val="0"/>
      <w:sz w:val="18"/>
      <w:szCs w:val="18"/>
      <w:lang w:eastAsia="de-DE"/>
    </w:rPr>
  </w:style>
  <w:style w:type="paragraph" w:customStyle="1" w:styleId="SSPWTheaderjournallogo">
    <w:name w:val="SSPWT_header_journal_logo"/>
    <w:qFormat/>
    <w:pPr>
      <w:adjustRightInd w:val="0"/>
      <w:snapToGrid w:val="0"/>
    </w:pPr>
    <w:rPr>
      <w:rFonts w:ascii="Palatino Linotype" w:eastAsia="Times New Roman" w:hAnsi="Palatino Linotype"/>
      <w:i/>
      <w:color w:val="000000"/>
      <w:sz w:val="24"/>
      <w:szCs w:val="22"/>
      <w:lang w:eastAsia="de-CH"/>
    </w:rPr>
  </w:style>
  <w:style w:type="paragraph" w:customStyle="1" w:styleId="SSPWT32textnoindent">
    <w:name w:val="SSPWT_3.2_text_no_indent"/>
    <w:basedOn w:val="SSPWT31text"/>
    <w:qFormat/>
    <w:pPr>
      <w:ind w:firstLine="0"/>
    </w:pPr>
  </w:style>
  <w:style w:type="paragraph" w:customStyle="1" w:styleId="SSPWT33textspaceafter">
    <w:name w:val="SSPWT_3.3_text_space_after"/>
    <w:basedOn w:val="SSPWT31text"/>
    <w:qFormat/>
    <w:pPr>
      <w:spacing w:after="240"/>
    </w:pPr>
  </w:style>
  <w:style w:type="paragraph" w:customStyle="1" w:styleId="SSPWT35textbeforelist">
    <w:name w:val="SSPWT_3.5_text_before_list"/>
    <w:basedOn w:val="SSPWT31text"/>
    <w:qFormat/>
    <w:pPr>
      <w:spacing w:after="120"/>
    </w:pPr>
  </w:style>
  <w:style w:type="paragraph" w:customStyle="1" w:styleId="SSPWT36textafterlist">
    <w:name w:val="SSPWT_3.6_text_after_list"/>
    <w:basedOn w:val="SSPWT31text"/>
    <w:qFormat/>
    <w:pPr>
      <w:spacing w:before="120"/>
    </w:pPr>
  </w:style>
  <w:style w:type="paragraph" w:customStyle="1" w:styleId="SSPWT37itemize">
    <w:name w:val="SSPWT_3.7_itemize"/>
    <w:basedOn w:val="SSPWT31text"/>
    <w:qFormat/>
    <w:pPr>
      <w:numPr>
        <w:numId w:val="1"/>
      </w:numPr>
      <w:ind w:left="425" w:hanging="425"/>
    </w:pPr>
  </w:style>
  <w:style w:type="paragraph" w:customStyle="1" w:styleId="SSPWT38bullet">
    <w:name w:val="SSPWT_3.8_bullet"/>
    <w:basedOn w:val="SSPWT31text"/>
    <w:link w:val="SSPWT38bullet0"/>
    <w:qFormat/>
    <w:pPr>
      <w:numPr>
        <w:numId w:val="2"/>
      </w:numPr>
      <w:ind w:left="425" w:hanging="425"/>
    </w:pPr>
  </w:style>
  <w:style w:type="paragraph" w:customStyle="1" w:styleId="Equation">
    <w:name w:val="Equation"/>
    <w:basedOn w:val="Text"/>
    <w:qFormat/>
    <w:pPr>
      <w:spacing w:before="120" w:after="120"/>
      <w:ind w:left="709" w:firstLine="0"/>
      <w:jc w:val="center"/>
    </w:pPr>
  </w:style>
  <w:style w:type="paragraph" w:customStyle="1" w:styleId="EquationNumber">
    <w:name w:val="Equation Number"/>
    <w:basedOn w:val="Text"/>
    <w:qFormat/>
    <w:pPr>
      <w:spacing w:before="120" w:after="120" w:line="260" w:lineRule="atLeast"/>
      <w:ind w:firstLine="0"/>
      <w:jc w:val="right"/>
    </w:pPr>
  </w:style>
  <w:style w:type="paragraph" w:customStyle="1" w:styleId="Acknowledgments">
    <w:name w:val="Acknowledgments"/>
    <w:link w:val="Acknowledgments0"/>
    <w:qFormat/>
    <w:pPr>
      <w:adjustRightInd w:val="0"/>
      <w:snapToGrid w:val="0"/>
      <w:spacing w:before="360" w:after="240" w:line="300" w:lineRule="auto"/>
      <w:jc w:val="both"/>
    </w:pPr>
    <w:rPr>
      <w:rFonts w:ascii="Times New Roman" w:eastAsia="Times New Roman" w:hAnsi="Times New Roman"/>
      <w:snapToGrid w:val="0"/>
      <w:color w:val="000000"/>
      <w:sz w:val="22"/>
      <w:szCs w:val="22"/>
      <w:lang w:eastAsia="de-DE" w:bidi="en-US"/>
    </w:rPr>
  </w:style>
  <w:style w:type="paragraph" w:customStyle="1" w:styleId="SSPWT41tablecaption">
    <w:name w:val="SSPWT_4.1_table_caption"/>
    <w:basedOn w:val="Acknowledgments"/>
    <w:link w:val="SSPWT41tablecaption0"/>
    <w:qFormat/>
    <w:pPr>
      <w:spacing w:before="240" w:after="120" w:line="260" w:lineRule="atLeast"/>
      <w:ind w:left="425" w:right="425"/>
    </w:pPr>
    <w:rPr>
      <w:snapToGrid/>
    </w:rPr>
  </w:style>
  <w:style w:type="paragraph" w:customStyle="1" w:styleId="TableBody">
    <w:name w:val="Table Body"/>
    <w:qFormat/>
    <w:pPr>
      <w:adjustRightInd w:val="0"/>
      <w:snapToGrid w:val="0"/>
      <w:jc w:val="center"/>
    </w:pPr>
    <w:rPr>
      <w:rFonts w:ascii="Times New Roman" w:eastAsia="Times New Roman" w:hAnsi="Times New Roman"/>
      <w:snapToGrid w:val="0"/>
      <w:color w:val="000000"/>
      <w:sz w:val="22"/>
      <w:lang w:eastAsia="de-DE" w:bidi="en-US"/>
    </w:rPr>
  </w:style>
  <w:style w:type="paragraph" w:customStyle="1" w:styleId="TableFooter">
    <w:name w:val="Table_Footer"/>
    <w:next w:val="Text"/>
    <w:qFormat/>
    <w:pPr>
      <w:spacing w:after="240"/>
      <w:jc w:val="center"/>
    </w:pPr>
    <w:rPr>
      <w:rFonts w:ascii="Times New Roman" w:eastAsia="Times New Roman" w:hAnsi="Times New Roman"/>
      <w:color w:val="000000"/>
      <w:szCs w:val="22"/>
      <w:lang w:eastAsia="de-DE" w:bidi="en-US"/>
    </w:rPr>
  </w:style>
  <w:style w:type="paragraph" w:customStyle="1" w:styleId="SSPWT51figurecaption">
    <w:name w:val="SSPWT_5.1_figure_caption"/>
    <w:basedOn w:val="Acknowledgments"/>
    <w:link w:val="SSPWT51figurecaption0"/>
    <w:qFormat/>
    <w:pPr>
      <w:spacing w:line="260" w:lineRule="atLeast"/>
      <w:ind w:left="425" w:right="425"/>
    </w:pPr>
    <w:rPr>
      <w:snapToGrid/>
    </w:rPr>
  </w:style>
  <w:style w:type="paragraph" w:customStyle="1" w:styleId="SSPWT52figure">
    <w:name w:val="SSPWT_5.2_figure"/>
    <w:link w:val="SSPWT52figure0"/>
    <w:qFormat/>
    <w:pPr>
      <w:jc w:val="center"/>
    </w:pPr>
    <w:rPr>
      <w:rFonts w:ascii="Palatino Linotype" w:eastAsia="Times New Roman" w:hAnsi="Palatino Linotype"/>
      <w:snapToGrid w:val="0"/>
      <w:color w:val="000000"/>
      <w:sz w:val="24"/>
      <w:lang w:eastAsia="de-DE" w:bidi="en-US"/>
    </w:rPr>
  </w:style>
  <w:style w:type="paragraph" w:customStyle="1" w:styleId="SSPWT61Supplementary">
    <w:name w:val="SSPWT_6.1_Supplementary"/>
    <w:basedOn w:val="Acknowledgments"/>
    <w:qFormat/>
    <w:pPr>
      <w:spacing w:before="240"/>
    </w:pPr>
    <w:rPr>
      <w:lang w:eastAsia="en-US"/>
    </w:rPr>
  </w:style>
  <w:style w:type="paragraph" w:customStyle="1" w:styleId="SSPWT63AuthorContributions">
    <w:name w:val="SSPWT_6.3_AuthorContributions"/>
    <w:basedOn w:val="Acknowledgments"/>
    <w:qFormat/>
    <w:rPr>
      <w:rFonts w:eastAsia="SimSun"/>
      <w:color w:val="auto"/>
      <w:lang w:eastAsia="en-US"/>
    </w:rPr>
  </w:style>
  <w:style w:type="paragraph" w:customStyle="1" w:styleId="SSPWT64CoI">
    <w:name w:val="SSPWT_6.4_CoI"/>
    <w:basedOn w:val="Acknowledgments"/>
    <w:qFormat/>
  </w:style>
  <w:style w:type="paragraph" w:customStyle="1" w:styleId="SSPWT31text">
    <w:name w:val="SSPWT_3.1_text"/>
    <w:link w:val="SSPWT31text0"/>
    <w:qFormat/>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SSPWT23heading3">
    <w:name w:val="SSPWT_2.3_heading3"/>
    <w:basedOn w:val="SSPWT31text"/>
    <w:link w:val="SSPWT23heading30"/>
    <w:qFormat/>
    <w:pPr>
      <w:spacing w:before="240" w:after="120"/>
      <w:ind w:firstLine="0"/>
      <w:jc w:val="left"/>
      <w:outlineLvl w:val="2"/>
    </w:pPr>
  </w:style>
  <w:style w:type="paragraph" w:customStyle="1" w:styleId="SSPWT21heading1">
    <w:name w:val="SSPWT_2.1_heading1"/>
    <w:basedOn w:val="SSPWT23heading3"/>
    <w:link w:val="SSPWT21heading10"/>
    <w:qFormat/>
    <w:pPr>
      <w:outlineLvl w:val="0"/>
    </w:pPr>
    <w:rPr>
      <w:b/>
    </w:rPr>
  </w:style>
  <w:style w:type="paragraph" w:customStyle="1" w:styleId="SSPWT22heading2">
    <w:name w:val="SSPWT_2.2_heading2"/>
    <w:basedOn w:val="Normal"/>
    <w:qFormat/>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References">
    <w:name w:val="References"/>
    <w:basedOn w:val="Acknowledgments"/>
    <w:qFormat/>
    <w:pPr>
      <w:numPr>
        <w:numId w:val="3"/>
      </w:numPr>
      <w:spacing w:before="0" w:after="120" w:line="260" w:lineRule="atLeast"/>
      <w:ind w:left="357" w:hanging="357"/>
    </w:pPr>
  </w:style>
  <w:style w:type="paragraph" w:styleId="BalloonText">
    <w:name w:val="Balloon Text"/>
    <w:basedOn w:val="Normal"/>
    <w:link w:val="BalloonTextChar"/>
    <w:uiPriority w:val="99"/>
    <w:rPr>
      <w:sz w:val="18"/>
      <w:szCs w:val="18"/>
    </w:rPr>
  </w:style>
  <w:style w:type="character" w:customStyle="1" w:styleId="BalloonTextChar">
    <w:name w:val="Balloon Text Char"/>
    <w:link w:val="BalloonText"/>
    <w:uiPriority w:val="99"/>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tyle>
  <w:style w:type="table" w:customStyle="1" w:styleId="MDPI41threelinetable">
    <w:name w:val="MDPI_4.1_three_line_table"/>
    <w:basedOn w:val="TableNormal"/>
    <w:uiPriority w:val="99"/>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Microsoft YaHei UI" w:hAnsi="Microsoft YaHei UI"/>
        <w:b/>
        <w:i w:val="0"/>
        <w:sz w:val="20"/>
      </w:rPr>
      <w:tblPr/>
      <w:tcPr>
        <w:tcBorders>
          <w:bottom w:val="single" w:sz="4" w:space="0" w:color="auto"/>
        </w:tcBorders>
      </w:tcPr>
    </w:tblStylePr>
  </w:style>
  <w:style w:type="character" w:styleId="Hyperlink">
    <w:name w:val="Hyperlink"/>
    <w:uiPriority w:val="99"/>
    <w:rPr>
      <w:color w:val="0563C1"/>
      <w:u w:val="single"/>
    </w:rPr>
  </w:style>
  <w:style w:type="character" w:customStyle="1" w:styleId="1">
    <w:name w:val="未处理的提及1"/>
    <w:uiPriority w:val="99"/>
    <w:rPr>
      <w:color w:val="605E5C"/>
      <w:shd w:val="clear" w:color="auto" w:fill="E1DFDD"/>
    </w:rPr>
  </w:style>
  <w:style w:type="table" w:customStyle="1" w:styleId="41">
    <w:name w:val="无格式表格 41"/>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rPr>
      <w:sz w:val="21"/>
      <w:szCs w:val="21"/>
    </w:rPr>
  </w:style>
  <w:style w:type="paragraph" w:styleId="CommentText">
    <w:name w:val="annotation text"/>
    <w:basedOn w:val="Normal"/>
    <w:link w:val="CommentTextChar"/>
    <w:uiPriority w:val="99"/>
    <w:pPr>
      <w:jc w:val="left"/>
    </w:pPr>
  </w:style>
  <w:style w:type="character" w:customStyle="1" w:styleId="CommentTextChar">
    <w:name w:val="Comment Text Char"/>
    <w:basedOn w:val="DefaultParagraphFont"/>
    <w:link w:val="CommentText"/>
    <w:uiPriority w:val="99"/>
    <w:rPr>
      <w:rFonts w:ascii="Times New Roman" w:eastAsia="Times New Roman" w:hAnsi="Times New Roman"/>
      <w:color w:val="000000"/>
      <w:sz w:val="24"/>
      <w:lang w:eastAsia="de-D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eastAsia="Times New Roman" w:hAnsi="Times New Roman"/>
      <w:b/>
      <w:bCs/>
      <w:color w:val="000000"/>
      <w:sz w:val="24"/>
      <w:lang w:eastAsia="de-DE"/>
    </w:rPr>
  </w:style>
  <w:style w:type="paragraph" w:customStyle="1" w:styleId="SSPWTAbstract">
    <w:name w:val="SSPWT_Abstract"/>
    <w:basedOn w:val="Normal"/>
    <w:next w:val="Normal"/>
    <w:pPr>
      <w:spacing w:before="360" w:after="360" w:line="480" w:lineRule="auto"/>
    </w:pPr>
    <w:rPr>
      <w:rFonts w:ascii="Times" w:eastAsia="SimSun" w:hAnsi="Times"/>
      <w:color w:val="auto"/>
      <w:lang w:eastAsia="en-US"/>
    </w:rPr>
  </w:style>
  <w:style w:type="paragraph" w:styleId="Revision">
    <w:name w:val="Revision"/>
    <w:uiPriority w:val="99"/>
    <w:rPr>
      <w:rFonts w:ascii="Times New Roman" w:eastAsia="Times New Roman" w:hAnsi="Times New Roman"/>
      <w:color w:val="000000"/>
      <w:sz w:val="24"/>
      <w:lang w:eastAsia="de-DE"/>
    </w:rPr>
  </w:style>
  <w:style w:type="paragraph" w:customStyle="1" w:styleId="PaperType">
    <w:name w:val="Paper Type"/>
    <w:basedOn w:val="SSPWT11articletype"/>
    <w:link w:val="PaperType0"/>
    <w:qFormat/>
    <w:rPr>
      <w:rFonts w:ascii="Times New Roman" w:hAnsi="Times New Roman"/>
    </w:rPr>
  </w:style>
  <w:style w:type="paragraph" w:customStyle="1" w:styleId="10">
    <w:name w:val="标题1"/>
    <w:link w:val="Title"/>
    <w:qFormat/>
    <w:pPr>
      <w:tabs>
        <w:tab w:val="left" w:pos="2687"/>
      </w:tabs>
      <w:spacing w:line="240" w:lineRule="atLeast"/>
      <w:jc w:val="center"/>
    </w:pPr>
    <w:rPr>
      <w:rFonts w:ascii="Times New Roman" w:eastAsia="Times New Roman" w:hAnsi="Times New Roman"/>
      <w:b/>
      <w:snapToGrid w:val="0"/>
      <w:color w:val="000000"/>
      <w:sz w:val="36"/>
      <w:lang w:eastAsia="de-DE" w:bidi="en-US"/>
    </w:rPr>
  </w:style>
  <w:style w:type="character" w:customStyle="1" w:styleId="SSPWT31text0">
    <w:name w:val="SSPWT_3.1_text 字符"/>
    <w:basedOn w:val="DefaultParagraphFont"/>
    <w:link w:val="SSPWT31text"/>
    <w:rPr>
      <w:rFonts w:ascii="Palatino Linotype" w:eastAsia="Times New Roman" w:hAnsi="Palatino Linotype"/>
      <w:snapToGrid w:val="0"/>
      <w:color w:val="000000"/>
      <w:szCs w:val="22"/>
      <w:lang w:eastAsia="de-DE" w:bidi="en-US"/>
    </w:rPr>
  </w:style>
  <w:style w:type="character" w:customStyle="1" w:styleId="SSPWT11articletype0">
    <w:name w:val="SSPWT1.1_article_type 字符"/>
    <w:basedOn w:val="SSPWT31text0"/>
    <w:link w:val="SSPWT11articletype"/>
    <w:rPr>
      <w:rFonts w:ascii="Palatino Linotype" w:eastAsia="Times New Roman" w:hAnsi="Palatino Linotype"/>
      <w:i/>
      <w:snapToGrid w:val="0"/>
      <w:color w:val="000000"/>
      <w:szCs w:val="22"/>
      <w:lang w:eastAsia="de-DE" w:bidi="en-US"/>
    </w:rPr>
  </w:style>
  <w:style w:type="character" w:customStyle="1" w:styleId="PaperType0">
    <w:name w:val="Paper Type 字符"/>
    <w:basedOn w:val="SSPWT11articletype0"/>
    <w:link w:val="PaperType"/>
    <w:rPr>
      <w:rFonts w:ascii="Times New Roman" w:eastAsia="Times New Roman" w:hAnsi="Times New Roman"/>
      <w:i/>
      <w:snapToGrid w:val="0"/>
      <w:color w:val="000000"/>
      <w:szCs w:val="22"/>
      <w:lang w:eastAsia="de-DE" w:bidi="en-US"/>
    </w:rPr>
  </w:style>
  <w:style w:type="paragraph" w:customStyle="1" w:styleId="AuthorNames">
    <w:name w:val="AuthorNames"/>
    <w:link w:val="AuthorNames0"/>
    <w:qFormat/>
    <w:pPr>
      <w:jc w:val="center"/>
    </w:pPr>
    <w:rPr>
      <w:rFonts w:ascii="Times New Roman" w:eastAsia="Times New Roman" w:hAnsi="Times New Roman"/>
      <w:b/>
      <w:color w:val="000000"/>
      <w:sz w:val="22"/>
      <w:szCs w:val="22"/>
      <w:lang w:eastAsia="de-DE" w:bidi="en-US"/>
    </w:rPr>
  </w:style>
  <w:style w:type="character" w:customStyle="1" w:styleId="SSPWT12title0">
    <w:name w:val="SSPWT1.2_title 字符"/>
    <w:basedOn w:val="DefaultParagraphFont"/>
    <w:link w:val="SSPWT12title"/>
    <w:rPr>
      <w:rFonts w:ascii="Palatino Linotype" w:eastAsia="Times New Roman" w:hAnsi="Palatino Linotype"/>
      <w:b/>
      <w:snapToGrid w:val="0"/>
      <w:color w:val="000000"/>
      <w:sz w:val="36"/>
      <w:lang w:eastAsia="de-DE" w:bidi="en-US"/>
    </w:rPr>
  </w:style>
  <w:style w:type="character" w:customStyle="1" w:styleId="Title">
    <w:name w:val="Title 字符"/>
    <w:basedOn w:val="SSPWT12title0"/>
    <w:link w:val="10"/>
    <w:rPr>
      <w:rFonts w:ascii="Times New Roman" w:eastAsia="Times New Roman" w:hAnsi="Times New Roman"/>
      <w:b/>
      <w:snapToGrid w:val="0"/>
      <w:color w:val="000000"/>
      <w:sz w:val="36"/>
      <w:lang w:eastAsia="de-DE" w:bidi="en-US"/>
    </w:rPr>
  </w:style>
  <w:style w:type="paragraph" w:customStyle="1" w:styleId="Affiliations">
    <w:name w:val="Affiliations"/>
    <w:link w:val="Affiliations0"/>
    <w:qFormat/>
    <w:pPr>
      <w:snapToGrid w:val="0"/>
      <w:spacing w:before="120" w:after="120"/>
      <w:jc w:val="center"/>
    </w:pPr>
    <w:rPr>
      <w:rFonts w:ascii="Times New Roman" w:eastAsia="Times New Roman" w:hAnsi="Times New Roman"/>
      <w:color w:val="000000"/>
      <w:sz w:val="22"/>
      <w:szCs w:val="18"/>
      <w:lang w:eastAsia="de-DE" w:bidi="en-US"/>
    </w:rPr>
  </w:style>
  <w:style w:type="character" w:customStyle="1" w:styleId="SSPWT13authornames0">
    <w:name w:val="SSPWT_1.3_authornames 字符"/>
    <w:basedOn w:val="SSPWT31text0"/>
    <w:link w:val="SSPWT13authornames"/>
    <w:rPr>
      <w:rFonts w:ascii="Palatino Linotype" w:eastAsia="Times New Roman" w:hAnsi="Palatino Linotype"/>
      <w:b/>
      <w:snapToGrid/>
      <w:color w:val="000000"/>
      <w:szCs w:val="22"/>
      <w:lang w:eastAsia="de-DE" w:bidi="en-US"/>
    </w:rPr>
  </w:style>
  <w:style w:type="character" w:customStyle="1" w:styleId="AuthorNames0">
    <w:name w:val="AuthorNames 字符"/>
    <w:basedOn w:val="SSPWT13authornames0"/>
    <w:link w:val="AuthorNames"/>
    <w:rPr>
      <w:rFonts w:ascii="Times New Roman" w:eastAsia="Times New Roman" w:hAnsi="Times New Roman"/>
      <w:b/>
      <w:snapToGrid/>
      <w:color w:val="000000"/>
      <w:sz w:val="22"/>
      <w:szCs w:val="22"/>
      <w:lang w:eastAsia="de-DE" w:bidi="en-US"/>
    </w:rPr>
  </w:style>
  <w:style w:type="paragraph" w:customStyle="1" w:styleId="Correspondence">
    <w:name w:val="Correspondence"/>
    <w:basedOn w:val="SSPWT14history"/>
    <w:link w:val="Correspondence0"/>
    <w:qFormat/>
    <w:pPr>
      <w:spacing w:before="120" w:after="120" w:line="240" w:lineRule="auto"/>
      <w:ind w:left="0"/>
      <w:jc w:val="center"/>
    </w:pPr>
  </w:style>
  <w:style w:type="character" w:customStyle="1" w:styleId="Acknowledgments0">
    <w:name w:val="Acknowledgments 字符"/>
    <w:basedOn w:val="DefaultParagraphFont"/>
    <w:link w:val="Acknowledgments"/>
    <w:rPr>
      <w:rFonts w:ascii="Times New Roman" w:eastAsia="Times New Roman" w:hAnsi="Times New Roman"/>
      <w:snapToGrid w:val="0"/>
      <w:color w:val="000000"/>
      <w:sz w:val="22"/>
      <w:szCs w:val="22"/>
      <w:lang w:eastAsia="de-DE" w:bidi="en-US"/>
    </w:rPr>
  </w:style>
  <w:style w:type="character" w:customStyle="1" w:styleId="SSPWT16affiliation0">
    <w:name w:val="SSPWT_1.6_affiliation 字符"/>
    <w:basedOn w:val="Acknowledgments0"/>
    <w:link w:val="SSPWT16affiliation"/>
    <w:rPr>
      <w:rFonts w:ascii="Times New Roman" w:eastAsia="Times New Roman" w:hAnsi="Times New Roman"/>
      <w:snapToGrid/>
      <w:color w:val="000000"/>
      <w:sz w:val="22"/>
      <w:szCs w:val="18"/>
      <w:lang w:eastAsia="de-DE" w:bidi="en-US"/>
    </w:rPr>
  </w:style>
  <w:style w:type="character" w:customStyle="1" w:styleId="Affiliations0">
    <w:name w:val="Affiliations 字符"/>
    <w:basedOn w:val="SSPWT16affiliation0"/>
    <w:link w:val="Affiliations"/>
    <w:rPr>
      <w:rFonts w:ascii="Times New Roman" w:eastAsia="Times New Roman" w:hAnsi="Times New Roman"/>
      <w:snapToGrid/>
      <w:color w:val="000000"/>
      <w:sz w:val="22"/>
      <w:szCs w:val="18"/>
      <w:lang w:eastAsia="de-DE" w:bidi="en-US"/>
    </w:rPr>
  </w:style>
  <w:style w:type="paragraph" w:customStyle="1" w:styleId="Abstract">
    <w:name w:val="Abstract"/>
    <w:link w:val="Abstract0"/>
    <w:qFormat/>
    <w:pPr>
      <w:spacing w:before="220" w:line="300" w:lineRule="auto"/>
      <w:jc w:val="both"/>
    </w:pPr>
    <w:rPr>
      <w:rFonts w:ascii="Times New Roman" w:eastAsia="Times New Roman" w:hAnsi="Times New Roman"/>
      <w:sz w:val="24"/>
      <w:szCs w:val="22"/>
      <w:lang w:eastAsia="de-DE" w:bidi="en-US"/>
    </w:rPr>
  </w:style>
  <w:style w:type="character" w:customStyle="1" w:styleId="SSPWT14history0">
    <w:name w:val="SSPWT_1.4_history 字符"/>
    <w:basedOn w:val="Acknowledgments0"/>
    <w:link w:val="SSPWT14history"/>
    <w:rPr>
      <w:rFonts w:ascii="Times New Roman" w:eastAsia="Times New Roman" w:hAnsi="Times New Roman"/>
      <w:snapToGrid/>
      <w:color w:val="000000"/>
      <w:sz w:val="22"/>
      <w:szCs w:val="22"/>
      <w:lang w:eastAsia="de-DE" w:bidi="en-US"/>
    </w:rPr>
  </w:style>
  <w:style w:type="character" w:customStyle="1" w:styleId="Correspondence0">
    <w:name w:val="Correspondence 字符"/>
    <w:basedOn w:val="SSPWT14history0"/>
    <w:link w:val="Correspondence"/>
    <w:rPr>
      <w:rFonts w:ascii="Times New Roman" w:eastAsia="Times New Roman" w:hAnsi="Times New Roman"/>
      <w:snapToGrid/>
      <w:color w:val="000000"/>
      <w:sz w:val="22"/>
      <w:szCs w:val="22"/>
      <w:lang w:eastAsia="de-DE" w:bidi="en-US"/>
    </w:rPr>
  </w:style>
  <w:style w:type="paragraph" w:customStyle="1" w:styleId="SeparationLine">
    <w:name w:val="Separation Line"/>
    <w:link w:val="SeparationLine0"/>
    <w:qFormat/>
    <w:pPr>
      <w:pBdr>
        <w:bottom w:val="single" w:sz="6" w:space="1" w:color="auto"/>
      </w:pBdr>
      <w:adjustRightInd w:val="0"/>
      <w:snapToGrid w:val="0"/>
      <w:spacing w:line="260" w:lineRule="atLeast"/>
      <w:jc w:val="both"/>
    </w:pPr>
    <w:rPr>
      <w:rFonts w:ascii="Times New Roman" w:eastAsia="Times New Roman" w:hAnsi="Times New Roman"/>
      <w:color w:val="000000"/>
      <w:szCs w:val="24"/>
      <w:lang w:eastAsia="de-DE" w:bidi="en-US"/>
    </w:rPr>
  </w:style>
  <w:style w:type="character" w:customStyle="1" w:styleId="SSPWT17abstract0">
    <w:name w:val="SSPWT_1.7_abstract 字符"/>
    <w:basedOn w:val="SSPWT31text0"/>
    <w:link w:val="SSPWT17abstract"/>
    <w:rPr>
      <w:rFonts w:ascii="Palatino Linotype" w:eastAsia="Times New Roman" w:hAnsi="Palatino Linotype"/>
      <w:snapToGrid/>
      <w:color w:val="000000"/>
      <w:szCs w:val="22"/>
      <w:lang w:eastAsia="de-DE" w:bidi="en-US"/>
    </w:rPr>
  </w:style>
  <w:style w:type="character" w:customStyle="1" w:styleId="Abstract0">
    <w:name w:val="Abstract 字符"/>
    <w:basedOn w:val="SSPWT17abstract0"/>
    <w:link w:val="Abstract"/>
    <w:rPr>
      <w:rFonts w:ascii="Times New Roman" w:eastAsia="Times New Roman" w:hAnsi="Times New Roman"/>
      <w:snapToGrid/>
      <w:color w:val="000000"/>
      <w:sz w:val="24"/>
      <w:szCs w:val="22"/>
      <w:lang w:eastAsia="de-DE" w:bidi="en-US"/>
    </w:rPr>
  </w:style>
  <w:style w:type="paragraph" w:customStyle="1" w:styleId="Heading10">
    <w:name w:val="Heading1"/>
    <w:link w:val="Heading11"/>
    <w:qFormat/>
    <w:pPr>
      <w:adjustRightInd w:val="0"/>
      <w:snapToGrid w:val="0"/>
      <w:spacing w:before="360" w:after="240"/>
      <w:outlineLvl w:val="0"/>
    </w:pPr>
    <w:rPr>
      <w:rFonts w:ascii="Times New Roman" w:eastAsia="Times New Roman" w:hAnsi="Times New Roman"/>
      <w:b/>
      <w:snapToGrid w:val="0"/>
      <w:color w:val="000000"/>
      <w:sz w:val="24"/>
      <w:szCs w:val="22"/>
      <w:lang w:eastAsia="de-DE" w:bidi="en-US"/>
    </w:rPr>
  </w:style>
  <w:style w:type="character" w:customStyle="1" w:styleId="SSPWT19line0">
    <w:name w:val="SSPWT_1.9_line 字符"/>
    <w:basedOn w:val="SSPWT31text0"/>
    <w:link w:val="SSPWT19line"/>
    <w:rPr>
      <w:rFonts w:ascii="Palatino Linotype" w:eastAsia="Times New Roman" w:hAnsi="Palatino Linotype"/>
      <w:snapToGrid/>
      <w:color w:val="000000"/>
      <w:szCs w:val="24"/>
      <w:lang w:eastAsia="de-DE" w:bidi="en-US"/>
    </w:rPr>
  </w:style>
  <w:style w:type="character" w:customStyle="1" w:styleId="SeparationLine0">
    <w:name w:val="Separation Line 字符"/>
    <w:basedOn w:val="SSPWT19line0"/>
    <w:link w:val="SeparationLine"/>
    <w:rPr>
      <w:rFonts w:ascii="Times New Roman" w:eastAsia="Times New Roman" w:hAnsi="Times New Roman"/>
      <w:snapToGrid/>
      <w:color w:val="000000"/>
      <w:szCs w:val="24"/>
      <w:lang w:eastAsia="de-DE" w:bidi="en-US"/>
    </w:rPr>
  </w:style>
  <w:style w:type="paragraph" w:customStyle="1" w:styleId="Text">
    <w:name w:val="Text"/>
    <w:link w:val="Text0"/>
    <w:qFormat/>
    <w:pPr>
      <w:snapToGrid w:val="0"/>
      <w:spacing w:line="300" w:lineRule="auto"/>
      <w:ind w:firstLine="425"/>
      <w:jc w:val="both"/>
    </w:pPr>
    <w:rPr>
      <w:rFonts w:ascii="Times New Roman" w:eastAsia="Times New Roman" w:hAnsi="Times New Roman"/>
      <w:snapToGrid w:val="0"/>
      <w:color w:val="000000"/>
      <w:sz w:val="24"/>
      <w:szCs w:val="22"/>
      <w:lang w:eastAsia="de-DE" w:bidi="en-US"/>
    </w:rPr>
  </w:style>
  <w:style w:type="character" w:customStyle="1" w:styleId="SSPWT23heading30">
    <w:name w:val="SSPWT_2.3_heading3 字符"/>
    <w:basedOn w:val="SSPWT31text0"/>
    <w:link w:val="SSPWT23heading3"/>
    <w:rPr>
      <w:rFonts w:ascii="Palatino Linotype" w:eastAsia="Times New Roman" w:hAnsi="Palatino Linotype"/>
      <w:snapToGrid w:val="0"/>
      <w:color w:val="000000"/>
      <w:szCs w:val="22"/>
      <w:lang w:eastAsia="de-DE" w:bidi="en-US"/>
    </w:rPr>
  </w:style>
  <w:style w:type="character" w:customStyle="1" w:styleId="SSPWT21heading10">
    <w:name w:val="SSPWT_2.1_heading1 字符"/>
    <w:basedOn w:val="SSPWT23heading30"/>
    <w:link w:val="SSPWT21heading1"/>
    <w:rPr>
      <w:rFonts w:ascii="Palatino Linotype" w:eastAsia="Times New Roman" w:hAnsi="Palatino Linotype"/>
      <w:b/>
      <w:snapToGrid w:val="0"/>
      <w:color w:val="000000"/>
      <w:szCs w:val="22"/>
      <w:lang w:eastAsia="de-DE" w:bidi="en-US"/>
    </w:rPr>
  </w:style>
  <w:style w:type="character" w:customStyle="1" w:styleId="Heading11">
    <w:name w:val="Heading1 字符"/>
    <w:basedOn w:val="SSPWT21heading10"/>
    <w:link w:val="Heading10"/>
    <w:rPr>
      <w:rFonts w:ascii="Times New Roman" w:eastAsia="Times New Roman" w:hAnsi="Times New Roman"/>
      <w:b/>
      <w:snapToGrid w:val="0"/>
      <w:color w:val="000000"/>
      <w:sz w:val="24"/>
      <w:szCs w:val="22"/>
      <w:lang w:eastAsia="de-DE" w:bidi="en-US"/>
    </w:rPr>
  </w:style>
  <w:style w:type="paragraph" w:customStyle="1" w:styleId="Heading2">
    <w:name w:val="Heading2"/>
    <w:link w:val="Heading20"/>
    <w:qFormat/>
    <w:pPr>
      <w:spacing w:before="240" w:after="240"/>
    </w:pPr>
    <w:rPr>
      <w:rFonts w:ascii="Times New Roman" w:eastAsia="Times New Roman" w:hAnsi="Times New Roman"/>
      <w:i/>
      <w:noProof/>
      <w:snapToGrid w:val="0"/>
      <w:color w:val="000000"/>
      <w:sz w:val="24"/>
      <w:szCs w:val="22"/>
      <w:lang w:eastAsia="de-DE" w:bidi="en-US"/>
    </w:rPr>
  </w:style>
  <w:style w:type="character" w:customStyle="1" w:styleId="Text0">
    <w:name w:val="Text 字符"/>
    <w:basedOn w:val="SSPWT31text0"/>
    <w:link w:val="Text"/>
    <w:rPr>
      <w:rFonts w:ascii="Times New Roman" w:eastAsia="Times New Roman" w:hAnsi="Times New Roman"/>
      <w:snapToGrid w:val="0"/>
      <w:color w:val="000000"/>
      <w:sz w:val="24"/>
      <w:szCs w:val="22"/>
      <w:lang w:eastAsia="de-DE" w:bidi="en-US"/>
    </w:rPr>
  </w:style>
  <w:style w:type="paragraph" w:customStyle="1" w:styleId="Heading3">
    <w:name w:val="Heading3"/>
    <w:link w:val="Heading30"/>
    <w:qFormat/>
    <w:pPr>
      <w:spacing w:before="120" w:after="120"/>
    </w:pPr>
    <w:rPr>
      <w:rFonts w:ascii="Times New Roman" w:eastAsia="Times New Roman" w:hAnsi="Times New Roman"/>
      <w:snapToGrid w:val="0"/>
      <w:color w:val="000000"/>
      <w:sz w:val="24"/>
      <w:szCs w:val="22"/>
      <w:lang w:eastAsia="de-DE" w:bidi="en-US"/>
    </w:rPr>
  </w:style>
  <w:style w:type="character" w:customStyle="1" w:styleId="Heading20">
    <w:name w:val="Heading2 字符"/>
    <w:basedOn w:val="DefaultParagraphFont"/>
    <w:link w:val="Heading2"/>
    <w:rPr>
      <w:rFonts w:ascii="Times New Roman" w:eastAsia="Times New Roman" w:hAnsi="Times New Roman"/>
      <w:i/>
      <w:noProof/>
      <w:snapToGrid w:val="0"/>
      <w:color w:val="000000"/>
      <w:sz w:val="24"/>
      <w:szCs w:val="22"/>
      <w:lang w:eastAsia="de-DE" w:bidi="en-US"/>
    </w:rPr>
  </w:style>
  <w:style w:type="paragraph" w:customStyle="1" w:styleId="Bullet">
    <w:name w:val="Bullet"/>
    <w:link w:val="Bullet0"/>
    <w:rPr>
      <w:rFonts w:ascii="Times New Roman" w:eastAsia="Times New Roman" w:hAnsi="Times New Roman"/>
      <w:snapToGrid w:val="0"/>
      <w:color w:val="000000"/>
      <w:sz w:val="24"/>
      <w:szCs w:val="22"/>
      <w:lang w:eastAsia="de-DE" w:bidi="en-US"/>
    </w:rPr>
  </w:style>
  <w:style w:type="character" w:customStyle="1" w:styleId="Heading30">
    <w:name w:val="Heading3 字符"/>
    <w:basedOn w:val="DefaultParagraphFont"/>
    <w:link w:val="Heading3"/>
    <w:rPr>
      <w:rFonts w:ascii="Times New Roman" w:eastAsia="Times New Roman" w:hAnsi="Times New Roman"/>
      <w:snapToGrid w:val="0"/>
      <w:color w:val="000000"/>
      <w:sz w:val="24"/>
      <w:szCs w:val="22"/>
      <w:lang w:eastAsia="de-DE" w:bidi="en-US"/>
    </w:rPr>
  </w:style>
  <w:style w:type="paragraph" w:customStyle="1" w:styleId="Tes">
    <w:name w:val="Tes"/>
    <w:basedOn w:val="SSPWT33textspaceafter"/>
    <w:qFormat/>
    <w:rPr>
      <w:rFonts w:ascii="Times New Roman" w:hAnsi="Times New Roman"/>
    </w:rPr>
  </w:style>
  <w:style w:type="character" w:customStyle="1" w:styleId="SSPWT38bullet0">
    <w:name w:val="SSPWT_3.8_bullet 字符"/>
    <w:basedOn w:val="SSPWT31text0"/>
    <w:link w:val="SSPWT38bullet"/>
    <w:rPr>
      <w:rFonts w:ascii="Palatino Linotype" w:eastAsia="Times New Roman" w:hAnsi="Palatino Linotype"/>
      <w:snapToGrid w:val="0"/>
      <w:color w:val="000000"/>
      <w:szCs w:val="22"/>
      <w:lang w:eastAsia="de-DE" w:bidi="en-US"/>
    </w:rPr>
  </w:style>
  <w:style w:type="character" w:customStyle="1" w:styleId="Bullet0">
    <w:name w:val="Bullet 字符"/>
    <w:basedOn w:val="SSPWT38bullet0"/>
    <w:link w:val="Bullet"/>
    <w:rPr>
      <w:rFonts w:ascii="Times New Roman" w:eastAsia="Times New Roman" w:hAnsi="Times New Roman"/>
      <w:snapToGrid w:val="0"/>
      <w:color w:val="000000"/>
      <w:sz w:val="24"/>
      <w:szCs w:val="22"/>
      <w:lang w:eastAsia="de-DE" w:bidi="en-US"/>
    </w:rPr>
  </w:style>
  <w:style w:type="paragraph" w:customStyle="1" w:styleId="FigureCaption">
    <w:name w:val="Figure Caption"/>
    <w:link w:val="FigureCaption0"/>
    <w:qFormat/>
    <w:pPr>
      <w:ind w:left="425" w:right="340"/>
      <w:jc w:val="both"/>
    </w:pPr>
    <w:rPr>
      <w:rFonts w:ascii="Times New Roman" w:eastAsia="Times New Roman" w:hAnsi="Times New Roman"/>
      <w:color w:val="000000"/>
      <w:sz w:val="22"/>
      <w:lang w:eastAsia="de-DE" w:bidi="en-US"/>
    </w:rPr>
  </w:style>
  <w:style w:type="paragraph" w:customStyle="1" w:styleId="Figure">
    <w:name w:val="Figure"/>
    <w:link w:val="Figure0"/>
    <w:qFormat/>
    <w:pPr>
      <w:adjustRightInd w:val="0"/>
      <w:snapToGrid w:val="0"/>
      <w:jc w:val="center"/>
    </w:pPr>
    <w:rPr>
      <w:rFonts w:ascii="Times New Roman" w:eastAsia="Times New Roman" w:hAnsi="Times New Roman"/>
      <w:snapToGrid w:val="0"/>
      <w:color w:val="000000"/>
      <w:sz w:val="22"/>
      <w:lang w:eastAsia="de-DE" w:bidi="en-US"/>
    </w:rPr>
  </w:style>
  <w:style w:type="character" w:customStyle="1" w:styleId="SSPWT51figurecaption0">
    <w:name w:val="SSPWT_5.1_figure_caption 字符"/>
    <w:basedOn w:val="Acknowledgments0"/>
    <w:link w:val="SSPWT51figurecaption"/>
    <w:rPr>
      <w:rFonts w:ascii="Times New Roman" w:eastAsia="Times New Roman" w:hAnsi="Times New Roman"/>
      <w:snapToGrid/>
      <w:color w:val="000000"/>
      <w:sz w:val="22"/>
      <w:szCs w:val="22"/>
      <w:lang w:eastAsia="de-DE" w:bidi="en-US"/>
    </w:rPr>
  </w:style>
  <w:style w:type="character" w:customStyle="1" w:styleId="FigureCaption0">
    <w:name w:val="Figure Caption 字符"/>
    <w:basedOn w:val="SSPWT51figurecaption0"/>
    <w:link w:val="FigureCaption"/>
    <w:rPr>
      <w:rFonts w:ascii="Times New Roman" w:eastAsia="Times New Roman" w:hAnsi="Times New Roman"/>
      <w:snapToGrid/>
      <w:color w:val="000000"/>
      <w:sz w:val="22"/>
      <w:szCs w:val="22"/>
      <w:lang w:eastAsia="de-DE" w:bidi="en-US"/>
    </w:rPr>
  </w:style>
  <w:style w:type="paragraph" w:customStyle="1" w:styleId="TableCaption">
    <w:name w:val="Table Caption"/>
    <w:link w:val="TableCaption0"/>
    <w:qFormat/>
    <w:pPr>
      <w:spacing w:before="240" w:after="120"/>
      <w:ind w:left="284" w:right="197"/>
      <w:jc w:val="center"/>
    </w:pPr>
    <w:rPr>
      <w:rFonts w:ascii="Times New Roman" w:eastAsia="Times New Roman" w:hAnsi="Times New Roman"/>
      <w:color w:val="000000"/>
      <w:sz w:val="22"/>
      <w:szCs w:val="22"/>
      <w:lang w:eastAsia="de-DE" w:bidi="en-US"/>
    </w:rPr>
  </w:style>
  <w:style w:type="character" w:customStyle="1" w:styleId="SSPWT52figure0">
    <w:name w:val="SSPWT_5.2_figure 字符"/>
    <w:basedOn w:val="DefaultParagraphFont"/>
    <w:link w:val="SSPWT52figure"/>
    <w:rPr>
      <w:rFonts w:ascii="Palatino Linotype" w:eastAsia="Times New Roman" w:hAnsi="Palatino Linotype"/>
      <w:snapToGrid w:val="0"/>
      <w:color w:val="000000"/>
      <w:sz w:val="24"/>
      <w:lang w:eastAsia="de-DE" w:bidi="en-US"/>
    </w:rPr>
  </w:style>
  <w:style w:type="character" w:customStyle="1" w:styleId="Figure0">
    <w:name w:val="Figure 字符"/>
    <w:basedOn w:val="SSPWT52figure0"/>
    <w:link w:val="Figure"/>
    <w:rPr>
      <w:rFonts w:ascii="Times New Roman" w:eastAsia="Times New Roman" w:hAnsi="Times New Roman"/>
      <w:snapToGrid w:val="0"/>
      <w:color w:val="000000"/>
      <w:sz w:val="22"/>
      <w:lang w:eastAsia="de-DE" w:bidi="en-US"/>
    </w:rPr>
  </w:style>
  <w:style w:type="character" w:customStyle="1" w:styleId="SSPWT41tablecaption0">
    <w:name w:val="SSPWT_4.1_table_caption 字符"/>
    <w:basedOn w:val="Acknowledgments0"/>
    <w:link w:val="SSPWT41tablecaption"/>
    <w:rPr>
      <w:rFonts w:ascii="Times New Roman" w:eastAsia="Times New Roman" w:hAnsi="Times New Roman"/>
      <w:snapToGrid/>
      <w:color w:val="000000"/>
      <w:sz w:val="22"/>
      <w:szCs w:val="22"/>
      <w:lang w:eastAsia="de-DE" w:bidi="en-US"/>
    </w:rPr>
  </w:style>
  <w:style w:type="character" w:customStyle="1" w:styleId="TableCaption0">
    <w:name w:val="Table Caption 字符"/>
    <w:basedOn w:val="SSPWT41tablecaption0"/>
    <w:link w:val="TableCaption"/>
    <w:rPr>
      <w:rFonts w:ascii="Times New Roman" w:eastAsia="Times New Roman" w:hAnsi="Times New Roman"/>
      <w:snapToGrid/>
      <w:color w:val="000000"/>
      <w:sz w:val="22"/>
      <w:szCs w:val="22"/>
      <w:lang w:eastAsia="de-DE" w:bidi="en-US"/>
    </w:rPr>
  </w:style>
  <w:style w:type="paragraph" w:customStyle="1" w:styleId="IOPHeader">
    <w:name w:val="IOPHeader"/>
    <w:basedOn w:val="Header"/>
    <w:link w:val="IOPHeaderChar"/>
    <w:rsid w:val="000A339C"/>
    <w:pPr>
      <w:pBdr>
        <w:bottom w:val="single" w:sz="4" w:space="1" w:color="auto"/>
      </w:pBdr>
      <w:tabs>
        <w:tab w:val="clear" w:pos="4153"/>
        <w:tab w:val="clear" w:pos="8306"/>
        <w:tab w:val="center" w:pos="4513"/>
        <w:tab w:val="right" w:pos="9026"/>
      </w:tabs>
      <w:snapToGrid/>
      <w:spacing w:line="240" w:lineRule="auto"/>
      <w:jc w:val="left"/>
    </w:pPr>
    <w:rPr>
      <w:rFonts w:eastAsia="Calibri"/>
      <w:sz w:val="22"/>
      <w:szCs w:val="22"/>
      <w:lang w:val="en-GB" w:eastAsia="en-US"/>
    </w:rPr>
  </w:style>
  <w:style w:type="paragraph" w:customStyle="1" w:styleId="IOPTitle">
    <w:name w:val="IOPTitle"/>
    <w:basedOn w:val="Normal"/>
    <w:link w:val="IOPTitleChar"/>
    <w:rsid w:val="000A339C"/>
    <w:pPr>
      <w:spacing w:after="520" w:line="259" w:lineRule="auto"/>
      <w:jc w:val="left"/>
    </w:pPr>
    <w:rPr>
      <w:rFonts w:ascii="Calibri" w:eastAsia="Calibri" w:hAnsi="Calibri"/>
      <w:b/>
      <w:color w:val="auto"/>
      <w:sz w:val="48"/>
      <w:szCs w:val="48"/>
      <w:lang w:val="en-GB" w:eastAsia="en-US"/>
    </w:rPr>
  </w:style>
  <w:style w:type="character" w:customStyle="1" w:styleId="IOPHeaderChar">
    <w:name w:val="IOPHeader Char"/>
    <w:basedOn w:val="HeaderChar"/>
    <w:link w:val="IOPHeader"/>
    <w:rsid w:val="000A339C"/>
    <w:rPr>
      <w:rFonts w:ascii="Times New Roman" w:eastAsia="Calibri" w:hAnsi="Times New Roman" w:cs="Times New Roman"/>
      <w:color w:val="000000"/>
      <w:kern w:val="0"/>
      <w:sz w:val="22"/>
      <w:szCs w:val="22"/>
      <w:lang w:val="en-GB" w:eastAsia="en-US"/>
    </w:rPr>
  </w:style>
  <w:style w:type="paragraph" w:customStyle="1" w:styleId="IOPAuthor">
    <w:name w:val="IOPAuthor"/>
    <w:basedOn w:val="Normal"/>
    <w:link w:val="IOPAuthorChar"/>
    <w:rsid w:val="000A339C"/>
    <w:pPr>
      <w:spacing w:after="200" w:line="259" w:lineRule="auto"/>
      <w:ind w:right="2552"/>
      <w:jc w:val="left"/>
    </w:pPr>
    <w:rPr>
      <w:rFonts w:ascii="Calibri" w:eastAsia="Calibri" w:hAnsi="Calibri"/>
      <w:b/>
      <w:color w:val="auto"/>
      <w:sz w:val="22"/>
      <w:szCs w:val="22"/>
      <w:lang w:val="en-GB" w:eastAsia="en-US"/>
    </w:rPr>
  </w:style>
  <w:style w:type="character" w:customStyle="1" w:styleId="IOPTitleChar">
    <w:name w:val="IOPTitle Char"/>
    <w:link w:val="IOPTitle"/>
    <w:rsid w:val="000A339C"/>
    <w:rPr>
      <w:rFonts w:eastAsia="Calibri"/>
      <w:b/>
      <w:sz w:val="48"/>
      <w:szCs w:val="48"/>
      <w:lang w:val="en-GB" w:eastAsia="en-US"/>
    </w:rPr>
  </w:style>
  <w:style w:type="paragraph" w:customStyle="1" w:styleId="IOPAff">
    <w:name w:val="IOPAff"/>
    <w:basedOn w:val="IOPAuthor"/>
    <w:link w:val="IOPAffChar"/>
    <w:rsid w:val="000A339C"/>
    <w:pPr>
      <w:spacing w:after="0"/>
    </w:pPr>
    <w:rPr>
      <w:rFonts w:ascii="Times New Roman" w:hAnsi="Times New Roman"/>
      <w:b w:val="0"/>
      <w:sz w:val="18"/>
      <w:szCs w:val="18"/>
    </w:rPr>
  </w:style>
  <w:style w:type="character" w:customStyle="1" w:styleId="IOPAuthorChar">
    <w:name w:val="IOPAuthor Char"/>
    <w:link w:val="IOPAuthor"/>
    <w:rsid w:val="000A339C"/>
    <w:rPr>
      <w:rFonts w:eastAsia="Calibri"/>
      <w:b/>
      <w:sz w:val="22"/>
      <w:szCs w:val="22"/>
      <w:lang w:val="en-GB" w:eastAsia="en-US"/>
    </w:rPr>
  </w:style>
  <w:style w:type="paragraph" w:customStyle="1" w:styleId="IOPH1">
    <w:name w:val="IOPH1"/>
    <w:basedOn w:val="IOPAff"/>
    <w:link w:val="IOPH1Char"/>
    <w:rsid w:val="000A339C"/>
    <w:pPr>
      <w:spacing w:before="200" w:after="120"/>
      <w:ind w:right="0"/>
    </w:pPr>
    <w:rPr>
      <w:rFonts w:ascii="Calibri" w:hAnsi="Calibri"/>
      <w:b/>
      <w:sz w:val="22"/>
    </w:rPr>
  </w:style>
  <w:style w:type="character" w:customStyle="1" w:styleId="IOPAffChar">
    <w:name w:val="IOPAff Char"/>
    <w:link w:val="IOPAff"/>
    <w:rsid w:val="000A339C"/>
    <w:rPr>
      <w:rFonts w:ascii="Times New Roman" w:eastAsia="Calibri" w:hAnsi="Times New Roman"/>
      <w:sz w:val="18"/>
      <w:szCs w:val="18"/>
      <w:lang w:val="en-GB" w:eastAsia="en-US"/>
    </w:rPr>
  </w:style>
  <w:style w:type="paragraph" w:customStyle="1" w:styleId="IOPAbsText">
    <w:name w:val="IOPAbsText"/>
    <w:basedOn w:val="Normal"/>
    <w:link w:val="IOPAbsTextChar"/>
    <w:rsid w:val="000A339C"/>
    <w:pPr>
      <w:spacing w:line="259" w:lineRule="auto"/>
      <w:ind w:right="2552"/>
      <w:jc w:val="left"/>
    </w:pPr>
    <w:rPr>
      <w:rFonts w:eastAsia="Calibri"/>
      <w:color w:val="auto"/>
      <w:sz w:val="20"/>
      <w:szCs w:val="22"/>
      <w:lang w:val="en-GB" w:eastAsia="en-US"/>
    </w:rPr>
  </w:style>
  <w:style w:type="character" w:customStyle="1" w:styleId="IOPH1Char">
    <w:name w:val="IOPH1 Char"/>
    <w:link w:val="IOPH1"/>
    <w:rsid w:val="000A339C"/>
    <w:rPr>
      <w:rFonts w:eastAsia="Calibri"/>
      <w:b/>
      <w:sz w:val="22"/>
      <w:szCs w:val="18"/>
      <w:lang w:val="en-GB" w:eastAsia="en-US"/>
    </w:rPr>
  </w:style>
  <w:style w:type="paragraph" w:customStyle="1" w:styleId="IOPKwd">
    <w:name w:val="IOPKwd"/>
    <w:basedOn w:val="IOPAbsText"/>
    <w:link w:val="IOPKwdChar"/>
    <w:rsid w:val="000A339C"/>
    <w:pPr>
      <w:pBdr>
        <w:bottom w:val="single" w:sz="4" w:space="1" w:color="auto"/>
      </w:pBdr>
      <w:spacing w:before="240" w:after="240"/>
      <w:ind w:right="0"/>
    </w:pPr>
  </w:style>
  <w:style w:type="character" w:customStyle="1" w:styleId="IOPAbsTextChar">
    <w:name w:val="IOPAbsText Char"/>
    <w:link w:val="IOPAbsText"/>
    <w:rsid w:val="000A339C"/>
    <w:rPr>
      <w:rFonts w:ascii="Times New Roman" w:eastAsia="Calibri" w:hAnsi="Times New Roman"/>
      <w:szCs w:val="22"/>
      <w:lang w:val="en-GB" w:eastAsia="en-US"/>
    </w:rPr>
  </w:style>
  <w:style w:type="paragraph" w:customStyle="1" w:styleId="IOPText">
    <w:name w:val="IOPText"/>
    <w:basedOn w:val="IOPAbsText"/>
    <w:link w:val="IOPTextChar"/>
    <w:rsid w:val="000A339C"/>
    <w:pPr>
      <w:ind w:right="0" w:firstLine="227"/>
      <w:jc w:val="both"/>
    </w:pPr>
  </w:style>
  <w:style w:type="character" w:customStyle="1" w:styleId="IOPKwdChar">
    <w:name w:val="IOPKwd Char"/>
    <w:link w:val="IOPKwd"/>
    <w:rsid w:val="000A339C"/>
    <w:rPr>
      <w:rFonts w:ascii="Times New Roman" w:eastAsia="Calibri" w:hAnsi="Times New Roman"/>
      <w:szCs w:val="22"/>
      <w:lang w:val="en-GB" w:eastAsia="en-US"/>
    </w:rPr>
  </w:style>
  <w:style w:type="character" w:customStyle="1" w:styleId="IOPTextChar">
    <w:name w:val="IOPText Char"/>
    <w:link w:val="IOPText"/>
    <w:rsid w:val="000A339C"/>
    <w:rPr>
      <w:rFonts w:ascii="Times New Roman" w:eastAsia="Calibri" w:hAnsi="Times New Roman"/>
      <w:szCs w:val="22"/>
      <w:lang w:val="en-GB" w:eastAsia="en-US"/>
    </w:rPr>
  </w:style>
  <w:style w:type="paragraph" w:customStyle="1" w:styleId="IOPH2">
    <w:name w:val="IOPH2"/>
    <w:basedOn w:val="IOPH1"/>
    <w:link w:val="IOPH2Char"/>
    <w:rsid w:val="000A339C"/>
    <w:rPr>
      <w:b w:val="0"/>
      <w:i/>
    </w:rPr>
  </w:style>
  <w:style w:type="paragraph" w:customStyle="1" w:styleId="IOPH3">
    <w:name w:val="IOPH3"/>
    <w:basedOn w:val="IOPH2"/>
    <w:link w:val="IOPH3Char"/>
    <w:rsid w:val="000A339C"/>
    <w:pPr>
      <w:spacing w:after="0"/>
    </w:pPr>
  </w:style>
  <w:style w:type="character" w:customStyle="1" w:styleId="IOPH2Char">
    <w:name w:val="IOPH2 Char"/>
    <w:link w:val="IOPH2"/>
    <w:rsid w:val="000A339C"/>
    <w:rPr>
      <w:rFonts w:eastAsia="Calibri"/>
      <w:i/>
      <w:sz w:val="22"/>
      <w:szCs w:val="18"/>
      <w:lang w:val="en-GB" w:eastAsia="en-US"/>
    </w:rPr>
  </w:style>
  <w:style w:type="paragraph" w:customStyle="1" w:styleId="IOPrefs0">
    <w:name w:val="IOPrefs"/>
    <w:link w:val="IOPrefsChar"/>
    <w:rsid w:val="000A339C"/>
    <w:pPr>
      <w:spacing w:line="259" w:lineRule="auto"/>
      <w:ind w:left="284" w:hanging="284"/>
    </w:pPr>
    <w:rPr>
      <w:rFonts w:ascii="Times New Roman" w:eastAsia="Calibri" w:hAnsi="Times New Roman"/>
      <w:noProof/>
      <w:sz w:val="18"/>
      <w:szCs w:val="22"/>
      <w:lang w:val="en-GB" w:eastAsia="en-US"/>
    </w:rPr>
  </w:style>
  <w:style w:type="character" w:customStyle="1" w:styleId="IOPH3Char">
    <w:name w:val="IOPH3 Char"/>
    <w:link w:val="IOPH3"/>
    <w:rsid w:val="000A339C"/>
    <w:rPr>
      <w:rFonts w:eastAsia="Calibri"/>
      <w:i/>
      <w:sz w:val="22"/>
      <w:szCs w:val="18"/>
      <w:lang w:val="en-GB" w:eastAsia="en-US"/>
    </w:rPr>
  </w:style>
  <w:style w:type="paragraph" w:customStyle="1" w:styleId="IOPRefs">
    <w:name w:val="IOPRefs"/>
    <w:basedOn w:val="IOPrefs0"/>
    <w:link w:val="IOPRefsChar0"/>
    <w:rsid w:val="000A339C"/>
    <w:pPr>
      <w:numPr>
        <w:numId w:val="5"/>
      </w:numPr>
    </w:pPr>
  </w:style>
  <w:style w:type="character" w:customStyle="1" w:styleId="IOPrefsChar">
    <w:name w:val="IOPrefs Char"/>
    <w:link w:val="IOPrefs0"/>
    <w:rsid w:val="000A339C"/>
    <w:rPr>
      <w:rFonts w:ascii="Times New Roman" w:eastAsia="Calibri" w:hAnsi="Times New Roman"/>
      <w:noProof/>
      <w:sz w:val="18"/>
      <w:szCs w:val="22"/>
      <w:lang w:val="en-GB" w:eastAsia="en-US"/>
    </w:rPr>
  </w:style>
  <w:style w:type="character" w:customStyle="1" w:styleId="IOPRefsChar0">
    <w:name w:val="IOPRefs Char"/>
    <w:link w:val="IOPRefs"/>
    <w:rsid w:val="000A339C"/>
    <w:rPr>
      <w:rFonts w:ascii="Times New Roman" w:eastAsia="Calibri" w:hAnsi="Times New Roman"/>
      <w:noProof/>
      <w:sz w:val="18"/>
      <w:szCs w:val="22"/>
      <w:lang w:val="en-GB" w:eastAsia="en-US"/>
    </w:rPr>
  </w:style>
  <w:style w:type="paragraph" w:customStyle="1" w:styleId="Keywords">
    <w:name w:val="Keywords"/>
    <w:basedOn w:val="Normal"/>
    <w:qFormat/>
    <w:rsid w:val="000A339C"/>
    <w:pPr>
      <w:spacing w:after="120"/>
      <w:ind w:firstLine="274"/>
    </w:pPr>
    <w:rPr>
      <w:rFonts w:eastAsia="SimSun"/>
      <w:b/>
      <w:bCs/>
      <w:i/>
      <w:color w:val="auto"/>
      <w:sz w:val="18"/>
      <w:szCs w:val="18"/>
      <w:lang w:eastAsia="en-US"/>
    </w:rPr>
  </w:style>
  <w:style w:type="paragraph" w:styleId="ListParagraph">
    <w:name w:val="List Paragraph"/>
    <w:basedOn w:val="Normal"/>
    <w:link w:val="ListParagraphChar"/>
    <w:uiPriority w:val="34"/>
    <w:qFormat/>
    <w:rsid w:val="000A339C"/>
    <w:pPr>
      <w:spacing w:after="200" w:line="276" w:lineRule="auto"/>
      <w:ind w:left="720"/>
      <w:contextualSpacing/>
      <w:jc w:val="left"/>
    </w:pPr>
    <w:rPr>
      <w:rFonts w:ascii="Calibri" w:eastAsia="Calibri" w:hAnsi="Calibri"/>
      <w:color w:val="auto"/>
      <w:sz w:val="22"/>
      <w:szCs w:val="22"/>
      <w:lang w:eastAsia="en-US"/>
    </w:rPr>
  </w:style>
  <w:style w:type="character" w:customStyle="1" w:styleId="ListParagraphChar">
    <w:name w:val="List Paragraph Char"/>
    <w:link w:val="ListParagraph"/>
    <w:uiPriority w:val="34"/>
    <w:rsid w:val="000A339C"/>
    <w:rPr>
      <w:rFonts w:eastAsia="Calibri"/>
      <w:sz w:val="22"/>
      <w:szCs w:val="22"/>
      <w:lang w:eastAsia="en-US"/>
    </w:rPr>
  </w:style>
  <w:style w:type="paragraph" w:styleId="Caption">
    <w:name w:val="caption"/>
    <w:basedOn w:val="Normal"/>
    <w:next w:val="Normal"/>
    <w:uiPriority w:val="35"/>
    <w:unhideWhenUsed/>
    <w:qFormat/>
    <w:rsid w:val="000A339C"/>
    <w:pPr>
      <w:spacing w:after="200"/>
      <w:jc w:val="left"/>
    </w:pPr>
    <w:rPr>
      <w:rFonts w:ascii="Calibri" w:eastAsia="Calibri" w:hAnsi="Calibri"/>
      <w:i/>
      <w:iCs/>
      <w:color w:val="1F497D"/>
      <w:sz w:val="18"/>
      <w:szCs w:val="18"/>
      <w:lang w:eastAsia="en-US"/>
    </w:rPr>
  </w:style>
  <w:style w:type="table" w:styleId="PlainTable2">
    <w:name w:val="Plain Table 2"/>
    <w:basedOn w:val="TableNormal"/>
    <w:uiPriority w:val="42"/>
    <w:rsid w:val="000A339C"/>
    <w:rPr>
      <w:lang w:val="en-GB" w:eastAsia="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0A339C"/>
    <w:pPr>
      <w:spacing w:before="100" w:beforeAutospacing="1" w:after="100" w:afterAutospacing="1"/>
      <w:jc w:val="left"/>
    </w:pPr>
    <w:rPr>
      <w:color w:val="auto"/>
      <w:szCs w:val="24"/>
      <w:lang w:val="en-GB" w:eastAsia="en-GB"/>
    </w:rPr>
  </w:style>
  <w:style w:type="character" w:styleId="Emphasis">
    <w:name w:val="Emphasis"/>
    <w:basedOn w:val="DefaultParagraphFont"/>
    <w:uiPriority w:val="20"/>
    <w:qFormat/>
    <w:rsid w:val="000A339C"/>
    <w:rPr>
      <w:i/>
      <w:iCs/>
    </w:rPr>
  </w:style>
  <w:style w:type="paragraph" w:customStyle="1" w:styleId="EndNoteBibliographyTitle">
    <w:name w:val="EndNote Bibliography Title"/>
    <w:basedOn w:val="Normal"/>
    <w:link w:val="EndNoteBibliographyTitleChar"/>
    <w:rsid w:val="000A339C"/>
    <w:pPr>
      <w:spacing w:line="259" w:lineRule="auto"/>
      <w:jc w:val="center"/>
    </w:pPr>
    <w:rPr>
      <w:rFonts w:eastAsia="Calibri"/>
      <w:noProof/>
      <w:color w:val="auto"/>
      <w:sz w:val="22"/>
      <w:szCs w:val="22"/>
      <w:lang w:val="en-GB" w:eastAsia="en-US"/>
    </w:rPr>
  </w:style>
  <w:style w:type="character" w:customStyle="1" w:styleId="EndNoteBibliographyTitleChar">
    <w:name w:val="EndNote Bibliography Title Char"/>
    <w:basedOn w:val="IOPTextChar"/>
    <w:link w:val="EndNoteBibliographyTitle"/>
    <w:rsid w:val="000A339C"/>
    <w:rPr>
      <w:rFonts w:ascii="Times New Roman" w:eastAsia="Calibri" w:hAnsi="Times New Roman"/>
      <w:noProof/>
      <w:sz w:val="22"/>
      <w:szCs w:val="22"/>
      <w:lang w:val="en-GB" w:eastAsia="en-US"/>
    </w:rPr>
  </w:style>
  <w:style w:type="paragraph" w:customStyle="1" w:styleId="EndNoteBibliography">
    <w:name w:val="EndNote Bibliography"/>
    <w:basedOn w:val="Normal"/>
    <w:link w:val="EndNoteBibliographyChar"/>
    <w:rsid w:val="000A339C"/>
    <w:pPr>
      <w:spacing w:after="160"/>
      <w:jc w:val="left"/>
    </w:pPr>
    <w:rPr>
      <w:rFonts w:eastAsia="Calibri"/>
      <w:noProof/>
      <w:color w:val="auto"/>
      <w:sz w:val="22"/>
      <w:szCs w:val="22"/>
      <w:lang w:val="en-GB" w:eastAsia="en-US"/>
    </w:rPr>
  </w:style>
  <w:style w:type="character" w:customStyle="1" w:styleId="EndNoteBibliographyChar">
    <w:name w:val="EndNote Bibliography Char"/>
    <w:basedOn w:val="IOPTextChar"/>
    <w:link w:val="EndNoteBibliography"/>
    <w:rsid w:val="000A339C"/>
    <w:rPr>
      <w:rFonts w:ascii="Times New Roman" w:eastAsia="Calibri" w:hAnsi="Times New Roman"/>
      <w:noProof/>
      <w:sz w:val="22"/>
      <w:szCs w:val="22"/>
      <w:lang w:val="en-GB" w:eastAsia="en-US"/>
    </w:rPr>
  </w:style>
  <w:style w:type="character" w:customStyle="1" w:styleId="Heading1Char">
    <w:name w:val="Heading 1 Char"/>
    <w:basedOn w:val="DefaultParagraphFont"/>
    <w:link w:val="Heading1"/>
    <w:uiPriority w:val="9"/>
    <w:rsid w:val="00831957"/>
    <w:rPr>
      <w:rFonts w:asciiTheme="majorHAnsi" w:eastAsiaTheme="majorEastAsia" w:hAnsiTheme="majorHAnsi" w:cstheme="majorBidi"/>
      <w:color w:val="365F91" w:themeColor="accent1" w:themeShade="BF"/>
      <w:sz w:val="32"/>
      <w:szCs w:val="32"/>
      <w:lang w:eastAsia="de-DE"/>
    </w:rPr>
  </w:style>
  <w:style w:type="table" w:styleId="TableGridLight">
    <w:name w:val="Grid Table Light"/>
    <w:basedOn w:val="TableNormal"/>
    <w:uiPriority w:val="40"/>
    <w:rsid w:val="00663F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link w:val="SubtitleChar"/>
    <w:uiPriority w:val="11"/>
    <w:qFormat/>
    <w:rsid w:val="0022434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24349"/>
    <w:rPr>
      <w:rFonts w:asciiTheme="minorHAnsi" w:eastAsiaTheme="minorEastAsia" w:hAnsiTheme="minorHAnsi" w:cstheme="minorBidi"/>
      <w:color w:val="5A5A5A" w:themeColor="text1" w:themeTint="A5"/>
      <w:spacing w:val="15"/>
      <w:sz w:val="22"/>
      <w:szCs w:val="22"/>
      <w:lang w:eastAsia="de-DE"/>
    </w:rPr>
  </w:style>
  <w:style w:type="character" w:styleId="Strong">
    <w:name w:val="Strong"/>
    <w:basedOn w:val="DefaultParagraphFont"/>
    <w:uiPriority w:val="22"/>
    <w:qFormat/>
    <w:rsid w:val="007710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tiff"/><Relationship Id="rId42" Type="http://schemas.openxmlformats.org/officeDocument/2006/relationships/image" Target="media/image32.pn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3" Type="http://schemas.microsoft.com/office/2018/08/relationships/commentsExtensible" Target="commentsExtensible.xml"/><Relationship Id="rId5" Type="http://schemas.openxmlformats.org/officeDocument/2006/relationships/settings" Target="settings.xml"/><Relationship Id="rId10" Type="http://schemas.microsoft.com/office/2011/relationships/commentsExtended" Target="commentsExtended.xml"/><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image" Target="media/image34.tiff"/><Relationship Id="rId52" Type="http://schemas.microsoft.com/office/2016/09/relationships/commentsIds" Target="commentsIds.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tiff"/><Relationship Id="rId43" Type="http://schemas.openxmlformats.org/officeDocument/2006/relationships/image" Target="media/image33.tif"/><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tiff"/><Relationship Id="rId46" Type="http://schemas.openxmlformats.org/officeDocument/2006/relationships/header" Target="header2.xml"/><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tiff"/><Relationship Id="rId4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20020;&#26102;&#25991;&#20214;\&#33647;&#21270;\proces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cd:customData xmlns="http://www.wps.cn/android/officeDocument/2013/mofficeCustomData" xmlns:mcd="http://www.wps.cn/android/officeDocument/2013/mofficeCustomData" version="2">
  <mcd:comments/>
</mcd: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ABE08-0839-488B-AB38-5B64263CA501}">
  <ds:schemaRefs>
    <ds:schemaRef ds:uri="http://www.wps.cn/android/officeDocument/2013/mofficeCustomData"/>
  </ds:schemaRefs>
</ds:datastoreItem>
</file>

<file path=customXml/itemProps2.xml><?xml version="1.0" encoding="utf-8"?>
<ds:datastoreItem xmlns:ds="http://schemas.openxmlformats.org/officeDocument/2006/customXml" ds:itemID="{11FC6E3F-706B-45BB-8FAD-241ED50E4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processes-template</Template>
  <TotalTime>6041</TotalTime>
  <Pages>1</Pages>
  <Words>26282</Words>
  <Characters>149812</Characters>
  <Application>Microsoft Office Word</Application>
  <DocSecurity>0</DocSecurity>
  <Lines>1248</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dc:creator>
  <cp:lastModifiedBy>Tahir Nisar</cp:lastModifiedBy>
  <cp:revision>1607</cp:revision>
  <cp:lastPrinted>2024-03-17T15:25:00Z</cp:lastPrinted>
  <dcterms:created xsi:type="dcterms:W3CDTF">2023-05-17T15:22:00Z</dcterms:created>
  <dcterms:modified xsi:type="dcterms:W3CDTF">2024-07-23T02:10:00Z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9a3262f8b85c43a8b1e1f9797828b6c6_22</vt:lpwstr>
  </property>
</Properties>
</file>